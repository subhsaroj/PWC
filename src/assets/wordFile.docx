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F3F047" w14:textId="60EA4FA2" w:rsidR="000B187D" w:rsidRDefault="00947093" w:rsidP="007C66CE">
      <w:pPr>
        <w:spacing w:line="259" w:lineRule="auto"/>
        <w:ind w:left="-661" w:right="11559"/>
        <w:jc w:val="both"/>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234E4569" wp14:editId="032FD6A1">
                <wp:simplePos x="0" y="0"/>
                <wp:positionH relativeFrom="column">
                  <wp:posOffset>-191135</wp:posOffset>
                </wp:positionH>
                <wp:positionV relativeFrom="paragraph">
                  <wp:posOffset>3329305</wp:posOffset>
                </wp:positionV>
                <wp:extent cx="6053455" cy="1980565"/>
                <wp:effectExtent l="0" t="0" r="4445" b="0"/>
                <wp:wrapSquare wrapText="bothSides"/>
                <wp:docPr id="21330" name="Group 21330"/>
                <wp:cNvGraphicFramePr/>
                <a:graphic xmlns:a="http://schemas.openxmlformats.org/drawingml/2006/main">
                  <a:graphicData uri="http://schemas.microsoft.com/office/word/2010/wordprocessingGroup">
                    <wpg:wgp>
                      <wpg:cNvGrpSpPr/>
                      <wpg:grpSpPr>
                        <a:xfrm>
                          <a:off x="0" y="0"/>
                          <a:ext cx="6053455" cy="1980565"/>
                          <a:chOff x="0" y="3363200"/>
                          <a:chExt cx="6055576" cy="1980873"/>
                        </a:xfrm>
                      </wpg:grpSpPr>
                      <wps:wsp>
                        <wps:cNvPr id="31961" name="Shape 31961"/>
                        <wps:cNvSpPr/>
                        <wps:spPr>
                          <a:xfrm>
                            <a:off x="0" y="3363200"/>
                            <a:ext cx="6055576" cy="556172"/>
                          </a:xfrm>
                          <a:custGeom>
                            <a:avLst/>
                            <a:gdLst/>
                            <a:ahLst/>
                            <a:cxnLst/>
                            <a:rect l="0" t="0" r="0" b="0"/>
                            <a:pathLst>
                              <a:path w="3886200" h="556172">
                                <a:moveTo>
                                  <a:pt x="0" y="0"/>
                                </a:moveTo>
                                <a:lnTo>
                                  <a:pt x="3886200" y="0"/>
                                </a:lnTo>
                                <a:lnTo>
                                  <a:pt x="3886200" y="556172"/>
                                </a:lnTo>
                                <a:lnTo>
                                  <a:pt x="0" y="556172"/>
                                </a:lnTo>
                                <a:lnTo>
                                  <a:pt x="0" y="0"/>
                                </a:lnTo>
                              </a:path>
                            </a:pathLst>
                          </a:custGeom>
                          <a:ln w="0" cap="flat">
                            <a:miter lim="127000"/>
                          </a:ln>
                        </wps:spPr>
                        <wps:style>
                          <a:lnRef idx="0">
                            <a:srgbClr val="000000">
                              <a:alpha val="0"/>
                            </a:srgbClr>
                          </a:lnRef>
                          <a:fillRef idx="1">
                            <a:srgbClr val="D8651E"/>
                          </a:fillRef>
                          <a:effectRef idx="0">
                            <a:scrgbClr r="0" g="0" b="0"/>
                          </a:effectRef>
                          <a:fontRef idx="none"/>
                        </wps:style>
                        <wps:bodyPr/>
                      </wps:wsp>
                      <wps:wsp>
                        <wps:cNvPr id="31962" name="Shape 31962"/>
                        <wps:cNvSpPr/>
                        <wps:spPr>
                          <a:xfrm>
                            <a:off x="0" y="3879075"/>
                            <a:ext cx="6055575" cy="556158"/>
                          </a:xfrm>
                          <a:custGeom>
                            <a:avLst/>
                            <a:gdLst/>
                            <a:ahLst/>
                            <a:cxnLst/>
                            <a:rect l="0" t="0" r="0" b="0"/>
                            <a:pathLst>
                              <a:path w="5004003" h="556158">
                                <a:moveTo>
                                  <a:pt x="0" y="0"/>
                                </a:moveTo>
                                <a:lnTo>
                                  <a:pt x="5004003" y="0"/>
                                </a:lnTo>
                                <a:lnTo>
                                  <a:pt x="5004003" y="556158"/>
                                </a:lnTo>
                                <a:lnTo>
                                  <a:pt x="0" y="556158"/>
                                </a:lnTo>
                                <a:lnTo>
                                  <a:pt x="0" y="0"/>
                                </a:lnTo>
                              </a:path>
                            </a:pathLst>
                          </a:custGeom>
                          <a:ln w="0" cap="flat">
                            <a:miter lim="127000"/>
                          </a:ln>
                        </wps:spPr>
                        <wps:style>
                          <a:lnRef idx="0">
                            <a:srgbClr val="000000">
                              <a:alpha val="0"/>
                            </a:srgbClr>
                          </a:lnRef>
                          <a:fillRef idx="1">
                            <a:srgbClr val="D8651E"/>
                          </a:fillRef>
                          <a:effectRef idx="0">
                            <a:scrgbClr r="0" g="0" b="0"/>
                          </a:effectRef>
                          <a:fontRef idx="none"/>
                        </wps:style>
                        <wps:bodyPr/>
                      </wps:wsp>
                      <wps:wsp>
                        <wps:cNvPr id="31963" name="Shape 31963"/>
                        <wps:cNvSpPr/>
                        <wps:spPr>
                          <a:xfrm>
                            <a:off x="0" y="4404601"/>
                            <a:ext cx="6055575" cy="556171"/>
                          </a:xfrm>
                          <a:custGeom>
                            <a:avLst/>
                            <a:gdLst/>
                            <a:ahLst/>
                            <a:cxnLst/>
                            <a:rect l="0" t="0" r="0" b="0"/>
                            <a:pathLst>
                              <a:path w="2434197" h="556171">
                                <a:moveTo>
                                  <a:pt x="0" y="0"/>
                                </a:moveTo>
                                <a:lnTo>
                                  <a:pt x="2434197" y="0"/>
                                </a:lnTo>
                                <a:lnTo>
                                  <a:pt x="2434197" y="556171"/>
                                </a:lnTo>
                                <a:lnTo>
                                  <a:pt x="0" y="556171"/>
                                </a:lnTo>
                                <a:lnTo>
                                  <a:pt x="0" y="0"/>
                                </a:lnTo>
                              </a:path>
                            </a:pathLst>
                          </a:custGeom>
                          <a:ln w="0" cap="flat">
                            <a:miter lim="127000"/>
                          </a:ln>
                        </wps:spPr>
                        <wps:style>
                          <a:lnRef idx="0">
                            <a:srgbClr val="000000">
                              <a:alpha val="0"/>
                            </a:srgbClr>
                          </a:lnRef>
                          <a:fillRef idx="1">
                            <a:srgbClr val="D8651E"/>
                          </a:fillRef>
                          <a:effectRef idx="0">
                            <a:scrgbClr r="0" g="0" b="0"/>
                          </a:effectRef>
                          <a:fontRef idx="none"/>
                        </wps:style>
                        <wps:bodyPr/>
                      </wps:wsp>
                      <wps:wsp>
                        <wps:cNvPr id="12" name="Rectangle 12"/>
                        <wps:cNvSpPr/>
                        <wps:spPr>
                          <a:xfrm>
                            <a:off x="438404" y="3477497"/>
                            <a:ext cx="5447361" cy="1866575"/>
                          </a:xfrm>
                          <a:prstGeom prst="rect">
                            <a:avLst/>
                          </a:prstGeom>
                          <a:ln>
                            <a:noFill/>
                          </a:ln>
                        </wps:spPr>
                        <wps:txbx>
                          <w:txbxContent>
                            <w:p w14:paraId="66D0B590" w14:textId="77777777" w:rsidR="00947093" w:rsidRPr="00947093" w:rsidRDefault="00947093" w:rsidP="009A0ECD">
                              <w:pPr>
                                <w:tabs>
                                  <w:tab w:val="center" w:pos="2714"/>
                                </w:tabs>
                                <w:spacing w:line="259" w:lineRule="auto"/>
                                <w:rPr>
                                  <w:b/>
                                  <w:bCs/>
                                  <w:color w:val="FFFFFF" w:themeColor="background1"/>
                                  <w:w w:val="107"/>
                                  <w:sz w:val="28"/>
                                  <w:szCs w:val="28"/>
                                  <w:u w:val="single"/>
                                </w:rPr>
                              </w:pPr>
                              <w:r w:rsidRPr="00947093">
                                <w:rPr>
                                  <w:b/>
                                  <w:bCs/>
                                  <w:color w:val="FFFFFF" w:themeColor="background1"/>
                                  <w:w w:val="107"/>
                                  <w:sz w:val="28"/>
                                  <w:szCs w:val="28"/>
                                  <w:u w:val="single"/>
                                </w:rPr>
                                <w:t>Whitepaper on</w:t>
                              </w:r>
                            </w:p>
                            <w:p w14:paraId="35509107" w14:textId="5160EB55" w:rsidR="009A0ECD" w:rsidRPr="009A0ECD" w:rsidRDefault="009A0ECD" w:rsidP="009A0ECD">
                              <w:pPr>
                                <w:tabs>
                                  <w:tab w:val="center" w:pos="2714"/>
                                </w:tabs>
                                <w:spacing w:line="259" w:lineRule="auto"/>
                                <w:rPr>
                                  <w:color w:val="FFFFFF"/>
                                  <w:w w:val="107"/>
                                  <w:sz w:val="62"/>
                                </w:rPr>
                              </w:pPr>
                              <w:r w:rsidRPr="009A0ECD">
                                <w:rPr>
                                  <w:color w:val="FFFFFF"/>
                                  <w:w w:val="107"/>
                                  <w:sz w:val="62"/>
                                </w:rPr>
                                <w:t>LNG value chain-Changing trends and commercial model</w:t>
                              </w:r>
                            </w:p>
                            <w:p w14:paraId="4C378557" w14:textId="1B5D384D" w:rsidR="000B187D" w:rsidRPr="00426483" w:rsidRDefault="000B187D">
                              <w:pPr>
                                <w:spacing w:after="160" w:line="259" w:lineRule="auto"/>
                                <w:rPr>
                                  <w:color w:val="FFFFFF"/>
                                  <w:w w:val="107"/>
                                  <w:sz w:val="62"/>
                                </w:rPr>
                              </w:pPr>
                            </w:p>
                          </w:txbxContent>
                        </wps:txbx>
                        <wps:bodyPr horzOverflow="overflow" vert="horz" lIns="0" tIns="0" rIns="0" bIns="0" rtlCol="0">
                          <a:noAutofit/>
                        </wps:bodyPr>
                      </wps:wsp>
                      <wps:wsp>
                        <wps:cNvPr id="15" name="Rectangle 15"/>
                        <wps:cNvSpPr/>
                        <wps:spPr>
                          <a:xfrm>
                            <a:off x="431999" y="5122598"/>
                            <a:ext cx="1069229" cy="221475"/>
                          </a:xfrm>
                          <a:prstGeom prst="rect">
                            <a:avLst/>
                          </a:prstGeom>
                          <a:ln>
                            <a:noFill/>
                          </a:ln>
                        </wps:spPr>
                        <wps:txbx>
                          <w:txbxContent>
                            <w:p w14:paraId="27533A8C" w14:textId="612888BE" w:rsidR="000B187D" w:rsidRDefault="0068683C">
                              <w:pPr>
                                <w:spacing w:after="160" w:line="259" w:lineRule="auto"/>
                              </w:pPr>
                              <w:r>
                                <w:rPr>
                                  <w:b/>
                                  <w:color w:val="FFFFFF"/>
                                  <w:sz w:val="22"/>
                                </w:rPr>
                                <w:t xml:space="preserve">November </w:t>
                              </w:r>
                              <w:r w:rsidR="00640294">
                                <w:rPr>
                                  <w:b/>
                                  <w:color w:val="FFFFFF"/>
                                  <w:sz w:val="22"/>
                                </w:rPr>
                                <w:t xml:space="preserve">2023 </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234E4569" id="Group 21330" o:spid="_x0000_s1026" style="position:absolute;left:0;text-align:left;margin-left:-15.05pt;margin-top:262.15pt;width:476.65pt;height:155.95pt;z-index:251657216;mso-width-relative:margin" coordorigin=",33632" coordsize="60555,19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">
                <v:shape id="Shape 31961" o:spid="_x0000_s1027" style="position:absolute;top:33632;width:60555;height:5561;visibility:visible;mso-wrap-style:square;v-text-anchor:top" coordsize="3886200,55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" path="m,l3886200,r,556172l,556172,,e" fillcolor="#d8651e" stroked="f" strokeweight="0">
                  <v:stroke miterlimit="83231f" joinstyle="miter"/>
                  <v:path arrowok="t" textboxrect="0,0,3886200,556172"/>
                </v:shape>
                <v:shape id="Shape 31962" o:spid="_x0000_s1028" style="position:absolute;top:38790;width:60555;height:5562;visibility:visible;mso-wrap-style:square;v-text-anchor:top" coordsize="5004003,55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" path="m,l5004003,r,556158l,556158,,e" fillcolor="#d8651e" stroked="f" strokeweight="0">
                  <v:stroke miterlimit="83231f" joinstyle="miter"/>
                  <v:path arrowok="t" textboxrect="0,0,5004003,556158"/>
                </v:shape>
                <v:shape id="Shape 31963" o:spid="_x0000_s1029" style="position:absolute;top:44046;width:60555;height:5561;visibility:visible;mso-wrap-style:square;v-text-anchor:top" coordsize="2434197,55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" path="m,l2434197,r,556171l,556171,,e" fillcolor="#d8651e" stroked="f" strokeweight="0">
                  <v:stroke miterlimit="83231f" joinstyle="miter"/>
                  <v:path arrowok="t" textboxrect="0,0,2434197,556171"/>
                </v:shape>
                <v:rect id="Rectangle 12" o:spid="_x0000_s1030" style="position:absolute;left:4384;top:34774;width:54473;height:18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6D0B590" w14:textId="77777777" w:rsidR="00947093" w:rsidRPr="00947093" w:rsidRDefault="00947093" w:rsidP="009A0ECD">
                        <w:pPr>
                          <w:tabs>
                            <w:tab w:val="center" w:pos="2714"/>
                          </w:tabs>
                          <w:spacing w:line="259" w:lineRule="auto"/>
                          <w:rPr>
                            <w:b/>
                            <w:bCs/>
                            <w:color w:val="FFFFFF" w:themeColor="background1"/>
                            <w:w w:val="107"/>
                            <w:sz w:val="28"/>
                            <w:szCs w:val="28"/>
                            <w:u w:val="single"/>
                          </w:rPr>
                        </w:pPr>
                        <w:r w:rsidRPr="00947093">
                          <w:rPr>
                            <w:b/>
                            <w:bCs/>
                            <w:color w:val="FFFFFF" w:themeColor="background1"/>
                            <w:w w:val="107"/>
                            <w:sz w:val="28"/>
                            <w:szCs w:val="28"/>
                            <w:u w:val="single"/>
                          </w:rPr>
                          <w:t>Whitepaper on</w:t>
                        </w:r>
                      </w:p>
                      <w:p w14:paraId="35509107" w14:textId="5160EB55" w:rsidR="009A0ECD" w:rsidRPr="009A0ECD" w:rsidRDefault="009A0ECD" w:rsidP="009A0ECD">
                        <w:pPr>
                          <w:tabs>
                            <w:tab w:val="center" w:pos="2714"/>
                          </w:tabs>
                          <w:spacing w:line="259" w:lineRule="auto"/>
                          <w:rPr>
                            <w:color w:val="FFFFFF"/>
                            <w:w w:val="107"/>
                            <w:sz w:val="62"/>
                          </w:rPr>
                        </w:pPr>
                        <w:r w:rsidRPr="009A0ECD">
                          <w:rPr>
                            <w:color w:val="FFFFFF"/>
                            <w:w w:val="107"/>
                            <w:sz w:val="62"/>
                          </w:rPr>
                          <w:t>LNG value chain-Changing trends and commercial model</w:t>
                        </w:r>
                      </w:p>
                      <w:p w14:paraId="4C378557" w14:textId="1B5D384D" w:rsidR="000B187D" w:rsidRPr="00426483" w:rsidRDefault="000B187D">
                        <w:pPr>
                          <w:spacing w:after="160" w:line="259" w:lineRule="auto"/>
                          <w:rPr>
                            <w:color w:val="FFFFFF"/>
                            <w:w w:val="107"/>
                            <w:sz w:val="62"/>
                          </w:rPr>
                        </w:pPr>
                      </w:p>
                    </w:txbxContent>
                  </v:textbox>
                </v:rect>
                <v:rect id="Rectangle 15" o:spid="_x0000_s1031" style="position:absolute;left:4319;top:51225;width:10693;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7533A8C" w14:textId="612888BE" w:rsidR="000B187D" w:rsidRDefault="0068683C">
                        <w:pPr>
                          <w:spacing w:after="160" w:line="259" w:lineRule="auto"/>
                        </w:pPr>
                        <w:r>
                          <w:rPr>
                            <w:b/>
                            <w:color w:val="FFFFFF"/>
                            <w:sz w:val="22"/>
                          </w:rPr>
                          <w:t xml:space="preserve">November </w:t>
                        </w:r>
                        <w:r w:rsidR="00640294">
                          <w:rPr>
                            <w:b/>
                            <w:color w:val="FFFFFF"/>
                            <w:sz w:val="22"/>
                          </w:rPr>
                          <w:t xml:space="preserve">2023 </w:t>
                        </w:r>
                      </w:p>
                    </w:txbxContent>
                  </v:textbox>
                </v:rect>
                <w10:wrap type="square"/>
              </v:group>
            </w:pict>
          </mc:Fallback>
        </mc:AlternateContent>
      </w:r>
      <w:r>
        <w:rPr>
          <w:noProof/>
        </w:rPr>
        <mc:AlternateContent>
          <mc:Choice Requires="wps">
            <w:drawing>
              <wp:anchor distT="0" distB="0" distL="114300" distR="114300" simplePos="0" relativeHeight="251662336" behindDoc="0" locked="0" layoutInCell="1" allowOverlap="1" wp14:anchorId="4BF21573" wp14:editId="4350BB31">
                <wp:simplePos x="0" y="0"/>
                <wp:positionH relativeFrom="column">
                  <wp:posOffset>215265</wp:posOffset>
                </wp:positionH>
                <wp:positionV relativeFrom="paragraph">
                  <wp:posOffset>6504516</wp:posOffset>
                </wp:positionV>
                <wp:extent cx="914400" cy="1871133"/>
                <wp:effectExtent l="0" t="0" r="19050" b="15240"/>
                <wp:wrapNone/>
                <wp:docPr id="3" name="Text Box 3"/>
                <wp:cNvGraphicFramePr/>
                <a:graphic xmlns:a="http://schemas.openxmlformats.org/drawingml/2006/main">
                  <a:graphicData uri="http://schemas.microsoft.com/office/word/2010/wordprocessingShape">
                    <wps:wsp>
                      <wps:cNvSpPr txBox="1"/>
                      <wps:spPr>
                        <a:xfrm>
                          <a:off x="0" y="0"/>
                          <a:ext cx="914400" cy="1871133"/>
                        </a:xfrm>
                        <a:prstGeom prst="rect">
                          <a:avLst/>
                        </a:prstGeom>
                        <a:solidFill>
                          <a:schemeClr val="lt1"/>
                        </a:solidFill>
                        <a:ln w="6350">
                          <a:solidFill>
                            <a:prstClr val="black"/>
                          </a:solidFill>
                        </a:ln>
                      </wps:spPr>
                      <wps:txbx>
                        <w:txbxContent>
                          <w:p w14:paraId="45969687" w14:textId="758BB8C0" w:rsidR="00947093" w:rsidRDefault="00947093" w:rsidP="00947093">
                            <w:pPr>
                              <w:spacing w:after="160" w:line="259" w:lineRule="auto"/>
                              <w:rPr>
                                <w:w w:val="107"/>
                                <w:sz w:val="40"/>
                                <w:szCs w:val="40"/>
                              </w:rPr>
                            </w:pPr>
                            <w:r>
                              <w:rPr>
                                <w:w w:val="107"/>
                                <w:sz w:val="40"/>
                                <w:szCs w:val="40"/>
                              </w:rPr>
                              <w:t>1.</w:t>
                            </w:r>
                            <w:r>
                              <w:rPr>
                                <w:w w:val="107"/>
                                <w:sz w:val="40"/>
                                <w:szCs w:val="40"/>
                              </w:rPr>
                              <w:t>Tushar Kant Tiwari</w:t>
                            </w:r>
                          </w:p>
                          <w:p w14:paraId="3D19A0EE" w14:textId="5958AB17" w:rsidR="00947093" w:rsidRDefault="00947093" w:rsidP="00947093">
                            <w:pPr>
                              <w:spacing w:after="160" w:line="259" w:lineRule="auto"/>
                              <w:rPr>
                                <w:w w:val="107"/>
                                <w:sz w:val="40"/>
                                <w:szCs w:val="40"/>
                              </w:rPr>
                            </w:pPr>
                            <w:r>
                              <w:rPr>
                                <w:w w:val="107"/>
                                <w:sz w:val="40"/>
                                <w:szCs w:val="40"/>
                              </w:rPr>
                              <w:t xml:space="preserve">   </w:t>
                            </w:r>
                            <w:r>
                              <w:rPr>
                                <w:w w:val="107"/>
                                <w:sz w:val="40"/>
                                <w:szCs w:val="40"/>
                              </w:rPr>
                              <w:t>Senior Manager, Insights Factory- Energy</w:t>
                            </w:r>
                          </w:p>
                          <w:p w14:paraId="39A8874B" w14:textId="73BE707B" w:rsidR="00947093" w:rsidRDefault="00947093" w:rsidP="00947093">
                            <w:pPr>
                              <w:spacing w:after="160" w:line="259" w:lineRule="auto"/>
                              <w:rPr>
                                <w:w w:val="107"/>
                                <w:sz w:val="40"/>
                                <w:szCs w:val="40"/>
                              </w:rPr>
                            </w:pPr>
                            <w:r>
                              <w:rPr>
                                <w:w w:val="107"/>
                                <w:sz w:val="40"/>
                                <w:szCs w:val="40"/>
                              </w:rPr>
                              <w:t>2.Harsh Kapoor</w:t>
                            </w:r>
                          </w:p>
                          <w:p w14:paraId="7A197536" w14:textId="4278F4B1" w:rsidR="00947093" w:rsidRDefault="00947093" w:rsidP="00947093">
                            <w:pPr>
                              <w:spacing w:after="160" w:line="259" w:lineRule="auto"/>
                              <w:rPr>
                                <w:w w:val="107"/>
                                <w:sz w:val="40"/>
                                <w:szCs w:val="40"/>
                              </w:rPr>
                            </w:pPr>
                            <w:r>
                              <w:rPr>
                                <w:w w:val="107"/>
                                <w:sz w:val="40"/>
                                <w:szCs w:val="40"/>
                              </w:rPr>
                              <w:t xml:space="preserve">   Manager, Insights Factory- Energy</w:t>
                            </w:r>
                          </w:p>
                          <w:p w14:paraId="47CC3214" w14:textId="7FA9F8E9" w:rsidR="00947093" w:rsidRDefault="00947093" w:rsidP="00947093">
                            <w:pPr>
                              <w:spacing w:after="160" w:line="259" w:lineRule="auto"/>
                              <w:rPr>
                                <w:w w:val="107"/>
                                <w:sz w:val="40"/>
                                <w:szCs w:val="40"/>
                              </w:rPr>
                            </w:pPr>
                          </w:p>
                          <w:p w14:paraId="36BF0612" w14:textId="77777777" w:rsidR="00947093" w:rsidRDefault="00947093" w:rsidP="00947093">
                            <w:pPr>
                              <w:spacing w:after="160" w:line="259" w:lineRule="auto"/>
                              <w:rPr>
                                <w:w w:val="107"/>
                                <w:sz w:val="40"/>
                                <w:szCs w:val="40"/>
                              </w:rPr>
                            </w:pPr>
                          </w:p>
                          <w:p w14:paraId="726495D3" w14:textId="77777777" w:rsidR="00947093" w:rsidRDefault="0094709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F21573" id="_x0000_t202" coordsize="21600,21600" o:spt="202" path="m,l,21600r21600,l21600,xe">
                <v:stroke joinstyle="miter"/>
                <v:path gradientshapeok="t" o:connecttype="rect"/>
              </v:shapetype>
              <v:shape id="Text Box 3" o:spid="_x0000_s1032" type="#_x0000_t202" style="position:absolute;left:0;text-align:left;margin-left:16.95pt;margin-top:512.15pt;width:1in;height:147.3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" fillcolor="white [3201]" strokeweight=".5pt">
                <v:textbox>
                  <w:txbxContent>
                    <w:p w14:paraId="45969687" w14:textId="758BB8C0" w:rsidR="00947093" w:rsidRDefault="00947093" w:rsidP="00947093">
                      <w:pPr>
                        <w:spacing w:after="160" w:line="259" w:lineRule="auto"/>
                        <w:rPr>
                          <w:w w:val="107"/>
                          <w:sz w:val="40"/>
                          <w:szCs w:val="40"/>
                        </w:rPr>
                      </w:pPr>
                      <w:r>
                        <w:rPr>
                          <w:w w:val="107"/>
                          <w:sz w:val="40"/>
                          <w:szCs w:val="40"/>
                        </w:rPr>
                        <w:t>1.</w:t>
                      </w:r>
                      <w:r>
                        <w:rPr>
                          <w:w w:val="107"/>
                          <w:sz w:val="40"/>
                          <w:szCs w:val="40"/>
                        </w:rPr>
                        <w:t>Tushar Kant Tiwari</w:t>
                      </w:r>
                    </w:p>
                    <w:p w14:paraId="3D19A0EE" w14:textId="5958AB17" w:rsidR="00947093" w:rsidRDefault="00947093" w:rsidP="00947093">
                      <w:pPr>
                        <w:spacing w:after="160" w:line="259" w:lineRule="auto"/>
                        <w:rPr>
                          <w:w w:val="107"/>
                          <w:sz w:val="40"/>
                          <w:szCs w:val="40"/>
                        </w:rPr>
                      </w:pPr>
                      <w:r>
                        <w:rPr>
                          <w:w w:val="107"/>
                          <w:sz w:val="40"/>
                          <w:szCs w:val="40"/>
                        </w:rPr>
                        <w:t xml:space="preserve">   </w:t>
                      </w:r>
                      <w:r>
                        <w:rPr>
                          <w:w w:val="107"/>
                          <w:sz w:val="40"/>
                          <w:szCs w:val="40"/>
                        </w:rPr>
                        <w:t>Senior Manager, Insights Factory- Energy</w:t>
                      </w:r>
                    </w:p>
                    <w:p w14:paraId="39A8874B" w14:textId="73BE707B" w:rsidR="00947093" w:rsidRDefault="00947093" w:rsidP="00947093">
                      <w:pPr>
                        <w:spacing w:after="160" w:line="259" w:lineRule="auto"/>
                        <w:rPr>
                          <w:w w:val="107"/>
                          <w:sz w:val="40"/>
                          <w:szCs w:val="40"/>
                        </w:rPr>
                      </w:pPr>
                      <w:r>
                        <w:rPr>
                          <w:w w:val="107"/>
                          <w:sz w:val="40"/>
                          <w:szCs w:val="40"/>
                        </w:rPr>
                        <w:t>2.Harsh Kapoor</w:t>
                      </w:r>
                    </w:p>
                    <w:p w14:paraId="7A197536" w14:textId="4278F4B1" w:rsidR="00947093" w:rsidRDefault="00947093" w:rsidP="00947093">
                      <w:pPr>
                        <w:spacing w:after="160" w:line="259" w:lineRule="auto"/>
                        <w:rPr>
                          <w:w w:val="107"/>
                          <w:sz w:val="40"/>
                          <w:szCs w:val="40"/>
                        </w:rPr>
                      </w:pPr>
                      <w:r>
                        <w:rPr>
                          <w:w w:val="107"/>
                          <w:sz w:val="40"/>
                          <w:szCs w:val="40"/>
                        </w:rPr>
                        <w:t xml:space="preserve">   Manager, Insights Factory- Energy</w:t>
                      </w:r>
                    </w:p>
                    <w:p w14:paraId="47CC3214" w14:textId="7FA9F8E9" w:rsidR="00947093" w:rsidRDefault="00947093" w:rsidP="00947093">
                      <w:pPr>
                        <w:spacing w:after="160" w:line="259" w:lineRule="auto"/>
                        <w:rPr>
                          <w:w w:val="107"/>
                          <w:sz w:val="40"/>
                          <w:szCs w:val="40"/>
                        </w:rPr>
                      </w:pPr>
                    </w:p>
                    <w:p w14:paraId="36BF0612" w14:textId="77777777" w:rsidR="00947093" w:rsidRDefault="00947093" w:rsidP="00947093">
                      <w:pPr>
                        <w:spacing w:after="160" w:line="259" w:lineRule="auto"/>
                        <w:rPr>
                          <w:w w:val="107"/>
                          <w:sz w:val="40"/>
                          <w:szCs w:val="40"/>
                        </w:rPr>
                      </w:pPr>
                    </w:p>
                    <w:p w14:paraId="726495D3" w14:textId="77777777" w:rsidR="00947093" w:rsidRDefault="00947093"/>
                  </w:txbxContent>
                </v:textbox>
              </v:shape>
            </w:pict>
          </mc:Fallback>
        </mc:AlternateContent>
      </w:r>
      <w:r w:rsidR="009A0ECD">
        <w:rPr>
          <w:noProof/>
        </w:rPr>
        <mc:AlternateContent>
          <mc:Choice Requires="wps">
            <w:drawing>
              <wp:anchor distT="0" distB="0" distL="114300" distR="114300" simplePos="0" relativeHeight="251660288" behindDoc="0" locked="0" layoutInCell="1" allowOverlap="1" wp14:anchorId="4674E3F4" wp14:editId="2FF0520A">
                <wp:simplePos x="0" y="0"/>
                <wp:positionH relativeFrom="column">
                  <wp:posOffset>0</wp:posOffset>
                </wp:positionH>
                <wp:positionV relativeFrom="paragraph">
                  <wp:posOffset>6057900</wp:posOffset>
                </wp:positionV>
                <wp:extent cx="5445453" cy="1644844"/>
                <wp:effectExtent l="0" t="0" r="0" b="0"/>
                <wp:wrapNone/>
                <wp:docPr id="2" name="Rectangle 2"/>
                <wp:cNvGraphicFramePr/>
                <a:graphic xmlns:a="http://schemas.openxmlformats.org/drawingml/2006/main">
                  <a:graphicData uri="http://schemas.microsoft.com/office/word/2010/wordprocessingShape">
                    <wps:wsp>
                      <wps:cNvSpPr/>
                      <wps:spPr>
                        <a:xfrm>
                          <a:off x="0" y="0"/>
                          <a:ext cx="5445453" cy="1644844"/>
                        </a:xfrm>
                        <a:prstGeom prst="rect">
                          <a:avLst/>
                        </a:prstGeom>
                        <a:ln>
                          <a:noFill/>
                        </a:ln>
                      </wps:spPr>
                      <wps:txbx>
                        <w:txbxContent>
                          <w:p w14:paraId="5AB2EB93" w14:textId="05011EC3" w:rsidR="009A0ECD" w:rsidRDefault="009A0ECD" w:rsidP="009A0ECD">
                            <w:pPr>
                              <w:spacing w:after="160" w:line="259" w:lineRule="auto"/>
                              <w:rPr>
                                <w:w w:val="107"/>
                                <w:sz w:val="40"/>
                                <w:szCs w:val="40"/>
                              </w:rPr>
                            </w:pPr>
                            <w:r w:rsidRPr="009A0ECD">
                              <w:rPr>
                                <w:w w:val="107"/>
                                <w:sz w:val="40"/>
                                <w:szCs w:val="40"/>
                              </w:rPr>
                              <w:t>Contributor:</w:t>
                            </w:r>
                          </w:p>
                          <w:p w14:paraId="05596133" w14:textId="77777777" w:rsidR="00947093" w:rsidRPr="009A0ECD" w:rsidRDefault="00947093" w:rsidP="009A0ECD">
                            <w:pPr>
                              <w:spacing w:after="160" w:line="259" w:lineRule="auto"/>
                              <w:rPr>
                                <w:w w:val="107"/>
                                <w:sz w:val="40"/>
                                <w:szCs w:val="40"/>
                              </w:rPr>
                            </w:pPr>
                          </w:p>
                        </w:txbxContent>
                      </wps:txbx>
                      <wps:bodyPr horzOverflow="overflow" vert="horz" lIns="0" tIns="0" rIns="0" bIns="0" rtlCol="0">
                        <a:noAutofit/>
                      </wps:bodyPr>
                    </wps:wsp>
                  </a:graphicData>
                </a:graphic>
              </wp:anchor>
            </w:drawing>
          </mc:Choice>
          <mc:Fallback>
            <w:pict>
              <v:rect w14:anchorId="4674E3F4" id="Rectangle 2" o:spid="_x0000_s1033" style="position:absolute;left:0;text-align:left;margin-left:0;margin-top:477pt;width:428.8pt;height:12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" filled="f" stroked="f">
                <v:textbox inset="0,0,0,0">
                  <w:txbxContent>
                    <w:p w14:paraId="5AB2EB93" w14:textId="05011EC3" w:rsidR="009A0ECD" w:rsidRDefault="009A0ECD" w:rsidP="009A0ECD">
                      <w:pPr>
                        <w:spacing w:after="160" w:line="259" w:lineRule="auto"/>
                        <w:rPr>
                          <w:w w:val="107"/>
                          <w:sz w:val="40"/>
                          <w:szCs w:val="40"/>
                        </w:rPr>
                      </w:pPr>
                      <w:r w:rsidRPr="009A0ECD">
                        <w:rPr>
                          <w:w w:val="107"/>
                          <w:sz w:val="40"/>
                          <w:szCs w:val="40"/>
                        </w:rPr>
                        <w:t>Contributor:</w:t>
                      </w:r>
                    </w:p>
                    <w:p w14:paraId="05596133" w14:textId="77777777" w:rsidR="00947093" w:rsidRPr="009A0ECD" w:rsidRDefault="00947093" w:rsidP="009A0ECD">
                      <w:pPr>
                        <w:spacing w:after="160" w:line="259" w:lineRule="auto"/>
                        <w:rPr>
                          <w:w w:val="107"/>
                          <w:sz w:val="40"/>
                          <w:szCs w:val="40"/>
                        </w:rPr>
                      </w:pPr>
                    </w:p>
                  </w:txbxContent>
                </v:textbox>
              </v:rect>
            </w:pict>
          </mc:Fallback>
        </mc:AlternateContent>
      </w:r>
      <w:r w:rsidR="00C8401D">
        <w:rPr>
          <w:noProof/>
        </w:rPr>
        <w:drawing>
          <wp:anchor distT="0" distB="0" distL="114300" distR="114300" simplePos="0" relativeHeight="251654144" behindDoc="0" locked="0" layoutInCell="1" allowOverlap="1" wp14:anchorId="7BF149CD" wp14:editId="60781D9C">
            <wp:simplePos x="0" y="0"/>
            <wp:positionH relativeFrom="column">
              <wp:posOffset>-286385</wp:posOffset>
            </wp:positionH>
            <wp:positionV relativeFrom="paragraph">
              <wp:posOffset>133350</wp:posOffset>
            </wp:positionV>
            <wp:extent cx="8018781" cy="5768342"/>
            <wp:effectExtent l="133350" t="114300" r="153670" b="1562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18781" cy="57683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40294">
        <w:br w:type="page"/>
      </w:r>
    </w:p>
    <w:p w14:paraId="3855AA56" w14:textId="3AACB61C" w:rsidR="000B187D" w:rsidRDefault="00131A13" w:rsidP="007C66CE">
      <w:pPr>
        <w:spacing w:after="26" w:line="259" w:lineRule="auto"/>
        <w:ind w:left="20"/>
        <w:jc w:val="both"/>
      </w:pPr>
      <w:r>
        <w:rPr>
          <w:rFonts w:ascii="Calibri" w:eastAsia="Calibri" w:hAnsi="Calibri" w:cs="Calibri"/>
          <w:noProof/>
          <w:sz w:val="22"/>
        </w:rPr>
        <w:lastRenderedPageBreak/>
        <mc:AlternateContent>
          <mc:Choice Requires="wpg">
            <w:drawing>
              <wp:anchor distT="0" distB="0" distL="114300" distR="114300" simplePos="0" relativeHeight="251658245" behindDoc="1" locked="0" layoutInCell="1" allowOverlap="1" wp14:anchorId="2C380454" wp14:editId="0423F3FA">
                <wp:simplePos x="0" y="0"/>
                <wp:positionH relativeFrom="column">
                  <wp:posOffset>-419735</wp:posOffset>
                </wp:positionH>
                <wp:positionV relativeFrom="paragraph">
                  <wp:posOffset>-158751</wp:posOffset>
                </wp:positionV>
                <wp:extent cx="7772400" cy="3716867"/>
                <wp:effectExtent l="0" t="0" r="0" b="0"/>
                <wp:wrapNone/>
                <wp:docPr id="22132" name="Group 22132"/>
                <wp:cNvGraphicFramePr/>
                <a:graphic xmlns:a="http://schemas.openxmlformats.org/drawingml/2006/main">
                  <a:graphicData uri="http://schemas.microsoft.com/office/word/2010/wordprocessingGroup">
                    <wpg:wgp>
                      <wpg:cNvGrpSpPr/>
                      <wpg:grpSpPr>
                        <a:xfrm>
                          <a:off x="0" y="0"/>
                          <a:ext cx="7772400" cy="3716867"/>
                          <a:chOff x="0" y="0"/>
                          <a:chExt cx="7772400" cy="3004795"/>
                        </a:xfrm>
                      </wpg:grpSpPr>
                      <wps:wsp>
                        <wps:cNvPr id="32005" name="Shape 32005"/>
                        <wps:cNvSpPr/>
                        <wps:spPr>
                          <a:xfrm>
                            <a:off x="0" y="0"/>
                            <a:ext cx="7772400" cy="3004795"/>
                          </a:xfrm>
                          <a:custGeom>
                            <a:avLst/>
                            <a:gdLst/>
                            <a:ahLst/>
                            <a:cxnLst/>
                            <a:rect l="0" t="0" r="0" b="0"/>
                            <a:pathLst>
                              <a:path w="7772400" h="3004795">
                                <a:moveTo>
                                  <a:pt x="0" y="0"/>
                                </a:moveTo>
                                <a:lnTo>
                                  <a:pt x="7772400" y="0"/>
                                </a:lnTo>
                                <a:lnTo>
                                  <a:pt x="7772400" y="3004795"/>
                                </a:lnTo>
                                <a:lnTo>
                                  <a:pt x="0" y="3004795"/>
                                </a:lnTo>
                                <a:lnTo>
                                  <a:pt x="0" y="0"/>
                                </a:lnTo>
                              </a:path>
                            </a:pathLst>
                          </a:custGeom>
                          <a:ln w="0" cap="flat">
                            <a:miter lim="127000"/>
                          </a:ln>
                        </wps:spPr>
                        <wps:style>
                          <a:lnRef idx="0">
                            <a:srgbClr val="000000">
                              <a:alpha val="0"/>
                            </a:srgbClr>
                          </a:lnRef>
                          <a:fillRef idx="1">
                            <a:srgbClr val="D8651E"/>
                          </a:fillRef>
                          <a:effectRef idx="0">
                            <a:scrgbClr r="0" g="0" b="0"/>
                          </a:effectRef>
                          <a:fontRef idx="none"/>
                        </wps:style>
                        <wps:bodyPr/>
                      </wps:wsp>
                    </wpg:wgp>
                  </a:graphicData>
                </a:graphic>
                <wp14:sizeRelV relativeFrom="margin">
                  <wp14:pctHeight>0</wp14:pctHeight>
                </wp14:sizeRelV>
              </wp:anchor>
            </w:drawing>
          </mc:Choice>
          <mc:Fallback>
            <w:pict>
              <v:group w14:anchorId="16D0E639" id="Group 22132" o:spid="_x0000_s1026" style="position:absolute;margin-left:-33.05pt;margin-top:-12.5pt;width:612pt;height:292.65pt;z-index:-251658235;mso-height-relative:margin" coordsize="77724,30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">
                <v:shape id="Shape 32005" o:spid="_x0000_s1027" style="position:absolute;width:77724;height:30047;visibility:visible;mso-wrap-style:square;v-text-anchor:top" coordsize="7772400,300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" path="m,l7772400,r,3004795l,3004795,,e" fillcolor="#d8651e" stroked="f" strokeweight="0">
                  <v:stroke miterlimit="83231f" joinstyle="miter"/>
                  <v:path arrowok="t" textboxrect="0,0,7772400,3004795"/>
                </v:shape>
              </v:group>
            </w:pict>
          </mc:Fallback>
        </mc:AlternateContent>
      </w:r>
      <w:r w:rsidR="00640294">
        <w:rPr>
          <w:color w:val="FFFFFF"/>
          <w:sz w:val="54"/>
        </w:rPr>
        <w:t xml:space="preserve">Introduction </w:t>
      </w:r>
    </w:p>
    <w:p w14:paraId="140E47E2" w14:textId="3E2A1BFD" w:rsidR="000B187D" w:rsidRDefault="008525E2" w:rsidP="00AF7EBF">
      <w:pPr>
        <w:spacing w:after="958" w:line="286" w:lineRule="auto"/>
        <w:ind w:left="15"/>
        <w:jc w:val="both"/>
        <w:rPr>
          <w:color w:val="FFFFFF"/>
        </w:rPr>
      </w:pPr>
      <w:r w:rsidRPr="008525E2">
        <w:rPr>
          <w:color w:val="FFFFFF"/>
        </w:rPr>
        <w:t xml:space="preserve">Natural gas is one of the major energy sources in the world and contributes to almost 24% of energy demand. Demand for natural gas has increased manifold in recent years. The massive rise in natural gas demand is observed since it is considered as transition energy source and less polluting than the other conventional energy sources. Natural gas production and consumption sites are spread geographically and transported through pipelines or LNG carriers. Asia and Europe are the major demand centers while US, Qatar, Australia, and Africa are the major natural gas supplier regions. </w:t>
      </w:r>
      <w:r w:rsidR="00040B67" w:rsidRPr="00040B67">
        <w:rPr>
          <w:color w:val="FFFFFF"/>
        </w:rPr>
        <w:t xml:space="preserve">LNG (Liquified Natural Gas) value chain is critical to cater to the demand for natural gas in different geographies. Considering the demand for natural gas, many energy companies plan to invest in the LNG value chain to extract maximum returns. Building up assets in the LNG value chain such as LNG liquefaction terminals, shipping, and regasification terminals would require huge capital. Companies' major challenge is to decide which commercial model to adopt for maximum ROI and sustainable revenue in the changing macro factors. The LNG asset capacity, capital structure, financing, offtake agreements, contracts, and pricing are critical in deciding which commercial model to choose. Companies make strategic decisions on whether to go for asset-heavy or asset-light, which plays an important role in the companies’ investment </w:t>
      </w:r>
      <w:r w:rsidR="00423544">
        <w:rPr>
          <w:color w:val="FFFFFF"/>
        </w:rPr>
        <w:t xml:space="preserve">in </w:t>
      </w:r>
      <w:r w:rsidR="00040B67" w:rsidRPr="00040B67">
        <w:rPr>
          <w:color w:val="FFFFFF"/>
        </w:rPr>
        <w:t xml:space="preserve">LNG value chain. Also, there are </w:t>
      </w:r>
      <w:r w:rsidR="000F4D32" w:rsidRPr="000F4D32">
        <w:rPr>
          <w:color w:val="FFFFFF"/>
        </w:rPr>
        <w:t>better cases than one set commercial model for some companies interested in building LNG terminals.</w:t>
      </w:r>
    </w:p>
    <w:p w14:paraId="64D3092E" w14:textId="10A252DA" w:rsidR="00563381" w:rsidRPr="00CF35AD" w:rsidRDefault="00563381" w:rsidP="007C66CE">
      <w:pPr>
        <w:pStyle w:val="Heading1"/>
        <w:spacing w:after="60"/>
        <w:ind w:left="15"/>
        <w:jc w:val="both"/>
        <w:rPr>
          <w:color w:val="auto"/>
          <w:sz w:val="20"/>
          <w:szCs w:val="20"/>
        </w:rPr>
      </w:pPr>
      <w:r w:rsidRPr="00CF35AD">
        <w:rPr>
          <w:color w:val="auto"/>
          <w:sz w:val="20"/>
          <w:szCs w:val="20"/>
        </w:rPr>
        <w:t>Abstract:</w:t>
      </w:r>
    </w:p>
    <w:p w14:paraId="4A69E1F7" w14:textId="77777777" w:rsidR="00D43829" w:rsidRPr="00CF35AD" w:rsidRDefault="00D43829" w:rsidP="00D43829">
      <w:pPr>
        <w:spacing w:after="160" w:line="259" w:lineRule="auto"/>
        <w:jc w:val="both"/>
        <w:rPr>
          <w:sz w:val="20"/>
          <w:szCs w:val="20"/>
        </w:rPr>
      </w:pPr>
      <w:r w:rsidRPr="00CF35AD">
        <w:rPr>
          <w:sz w:val="20"/>
          <w:szCs w:val="20"/>
        </w:rPr>
        <w:t xml:space="preserve">The whitepaper tries to analyze the varying trends and bring comprehensive view on the changing business environment in LNG value chain. The paper brings insights into the global supply and demand of LNG, different factors influencing natural gas supply and demand dynamics and tries to identify reasons for increasing LNG demand that help in deciding where to build LNG liquefaction terminal and regasification terminal. </w:t>
      </w:r>
    </w:p>
    <w:p w14:paraId="5B0EAD73" w14:textId="77777777" w:rsidR="00D43829" w:rsidRPr="00CF35AD" w:rsidRDefault="00D43829" w:rsidP="00D43829">
      <w:pPr>
        <w:spacing w:after="160" w:line="259" w:lineRule="auto"/>
        <w:jc w:val="both"/>
        <w:rPr>
          <w:sz w:val="20"/>
          <w:szCs w:val="20"/>
        </w:rPr>
      </w:pPr>
      <w:r w:rsidRPr="00CF35AD">
        <w:rPr>
          <w:sz w:val="20"/>
          <w:szCs w:val="20"/>
        </w:rPr>
        <w:t>The most critical for any business is to secure the revenue or return on the investments. Building an LNG liquefaction terminal is a capital-intensive project so securing the revenue is inevitable for the project's viability. LNG is like other commodities traded on long-term, short-term, and spot contracts. The paper will bring insights into how the companies in the LNG terminal business secure the LNG offtake for their terminals and highlight how the tenure of offtake agreements changes over the years. Traders and portfolio companies have different views on the contract and its tenure, and accordingly, they operate and conclude the contracts.</w:t>
      </w:r>
    </w:p>
    <w:p w14:paraId="5D21041F" w14:textId="77777777" w:rsidR="00D43829" w:rsidRPr="00CF35AD" w:rsidRDefault="00D43829" w:rsidP="00D43829">
      <w:pPr>
        <w:spacing w:after="160" w:line="259" w:lineRule="auto"/>
        <w:jc w:val="both"/>
        <w:rPr>
          <w:sz w:val="20"/>
          <w:szCs w:val="20"/>
        </w:rPr>
      </w:pPr>
      <w:r w:rsidRPr="00CF35AD">
        <w:rPr>
          <w:sz w:val="20"/>
          <w:szCs w:val="20"/>
        </w:rPr>
        <w:t xml:space="preserve">Decision on LNG pricing is critical and mostly not in the control of the energy companies. The paper brings insights into the pricing trends in different markets and highlights how LNG prices in different regions give an arbitrage opportunity. </w:t>
      </w:r>
    </w:p>
    <w:p w14:paraId="56A7EFF4" w14:textId="77777777" w:rsidR="00D43829" w:rsidRPr="00CF35AD" w:rsidRDefault="00D43829" w:rsidP="00D43829">
      <w:pPr>
        <w:spacing w:after="160" w:line="259" w:lineRule="auto"/>
        <w:jc w:val="both"/>
        <w:rPr>
          <w:sz w:val="20"/>
          <w:szCs w:val="20"/>
        </w:rPr>
      </w:pPr>
      <w:r w:rsidRPr="00CF35AD">
        <w:rPr>
          <w:sz w:val="20"/>
          <w:szCs w:val="20"/>
        </w:rPr>
        <w:t>The decision on capital structure while building an LNG liquefaction terminal is critical. The paper discusses the debt-to-equity percentage companies keep and showcases the trends. The financial institutions also influence the decision on capital structure. The analysis helps in deciding what capital structure to keep for companies planning to invest in LNG terminals.</w:t>
      </w:r>
    </w:p>
    <w:p w14:paraId="03AD438E" w14:textId="77777777" w:rsidR="00D43829" w:rsidRPr="00CF35AD" w:rsidRDefault="00D43829" w:rsidP="00D43829">
      <w:pPr>
        <w:spacing w:after="160" w:line="259" w:lineRule="auto"/>
        <w:jc w:val="both"/>
        <w:rPr>
          <w:sz w:val="20"/>
          <w:szCs w:val="20"/>
        </w:rPr>
      </w:pPr>
      <w:r w:rsidRPr="00CF35AD">
        <w:rPr>
          <w:sz w:val="20"/>
          <w:szCs w:val="20"/>
        </w:rPr>
        <w:t>The major commercial models prevalent in the LNG liquefaction terminal business are portfolio, merchant, and tolling. The paper discusses the complete analysis of commercial models and analyzes the IRR (Internal rate of return) companies can expect in each model. The paper also discusses the sensitivity analysis of each commercial model on changing variables such as capital structure (debt/equity), contracts (long-term and short-term), and LNG pricing. The analysis can help energy companies investing in LNG liquefaction terminals by providing IRR range in varying parameters.</w:t>
      </w:r>
    </w:p>
    <w:p w14:paraId="3E51279F" w14:textId="494A2297" w:rsidR="00D43829" w:rsidRPr="00CF35AD" w:rsidRDefault="00D43829" w:rsidP="00D43829">
      <w:pPr>
        <w:rPr>
          <w:sz w:val="20"/>
          <w:szCs w:val="20"/>
        </w:rPr>
      </w:pPr>
      <w:r w:rsidRPr="00CF35AD">
        <w:rPr>
          <w:sz w:val="20"/>
          <w:szCs w:val="20"/>
        </w:rPr>
        <w:t>Finally, the paper highlights the opportunities for energy companies at different points in the LNG value chain with changing trends and helps them make investment decisions. The paper also tries to align the PwC solutions for the companies in the LNG business.</w:t>
      </w:r>
    </w:p>
    <w:p w14:paraId="3C1DE76D" w14:textId="2F25981B" w:rsidR="00CF35AD" w:rsidRDefault="00CF35AD" w:rsidP="00D43829">
      <w:r>
        <w:br w:type="page"/>
      </w:r>
    </w:p>
    <w:p w14:paraId="1DE66C36" w14:textId="77777777" w:rsidR="00CF35AD" w:rsidRDefault="00CF35AD" w:rsidP="007C66CE">
      <w:pPr>
        <w:pStyle w:val="Heading1"/>
        <w:spacing w:after="60"/>
        <w:ind w:left="15"/>
        <w:jc w:val="both"/>
      </w:pPr>
    </w:p>
    <w:p w14:paraId="02E866D9" w14:textId="36DF42EC" w:rsidR="000B187D" w:rsidRDefault="00C8401D" w:rsidP="007C66CE">
      <w:pPr>
        <w:pStyle w:val="Heading1"/>
        <w:spacing w:after="60"/>
        <w:ind w:left="15"/>
        <w:jc w:val="both"/>
      </w:pPr>
      <w:r>
        <w:t xml:space="preserve">LNG demand and supply </w:t>
      </w:r>
      <w:r w:rsidR="004B245E">
        <w:t>sce</w:t>
      </w:r>
      <w:r w:rsidR="00C0327D">
        <w:t>nario</w:t>
      </w:r>
    </w:p>
    <w:p w14:paraId="57B7FF46" w14:textId="77777777" w:rsidR="000A03F5" w:rsidRPr="000A03F5" w:rsidRDefault="000A03F5" w:rsidP="000A03F5"/>
    <w:p w14:paraId="24B92C1A" w14:textId="2354CCF1" w:rsidR="000B187D" w:rsidRPr="00CF35AD" w:rsidRDefault="00640294" w:rsidP="000A03F5">
      <w:pPr>
        <w:pStyle w:val="Heading2"/>
        <w:ind w:left="15"/>
        <w:jc w:val="both"/>
        <w:rPr>
          <w:sz w:val="20"/>
          <w:szCs w:val="20"/>
        </w:rPr>
      </w:pPr>
      <w:r w:rsidRPr="00CF35AD">
        <w:rPr>
          <w:sz w:val="20"/>
          <w:szCs w:val="20"/>
        </w:rPr>
        <w:t>Figure</w:t>
      </w:r>
      <w:r w:rsidR="004B245E" w:rsidRPr="00CF35AD">
        <w:rPr>
          <w:sz w:val="20"/>
          <w:szCs w:val="20"/>
        </w:rPr>
        <w:t xml:space="preserve"> </w:t>
      </w:r>
      <w:r w:rsidRPr="00CF35AD">
        <w:rPr>
          <w:sz w:val="20"/>
          <w:szCs w:val="20"/>
        </w:rPr>
        <w:t>1:</w:t>
      </w:r>
      <w:r w:rsidR="00561DFC" w:rsidRPr="00CF35AD">
        <w:rPr>
          <w:sz w:val="20"/>
          <w:szCs w:val="20"/>
        </w:rPr>
        <w:t xml:space="preserve"> </w:t>
      </w:r>
      <w:r w:rsidR="000A03F5" w:rsidRPr="00CF35AD">
        <w:rPr>
          <w:sz w:val="20"/>
          <w:szCs w:val="20"/>
        </w:rPr>
        <w:t xml:space="preserve">Key LNG supply and demand markets by 2035, </w:t>
      </w:r>
      <w:r w:rsidR="00CF35AD" w:rsidRPr="00CF35AD">
        <w:rPr>
          <w:sz w:val="20"/>
          <w:szCs w:val="20"/>
        </w:rPr>
        <w:t>MMTPA</w:t>
      </w:r>
      <w:r w:rsidR="000A03F5" w:rsidRPr="00CF35AD">
        <w:rPr>
          <w:sz w:val="20"/>
          <w:szCs w:val="20"/>
        </w:rPr>
        <w:t>*</w:t>
      </w:r>
    </w:p>
    <w:p w14:paraId="0C9FBF21" w14:textId="32D046EC" w:rsidR="00561DFC" w:rsidRDefault="00561DFC" w:rsidP="007C66CE">
      <w:pPr>
        <w:pStyle w:val="Heading3"/>
        <w:ind w:left="-5"/>
        <w:jc w:val="both"/>
      </w:pPr>
      <w:r>
        <w:rPr>
          <w:rFonts w:ascii="Calibri" w:eastAsia="Calibri" w:hAnsi="Calibri" w:cs="Calibri"/>
          <w:noProof/>
          <w:sz w:val="22"/>
        </w:rPr>
        <mc:AlternateContent>
          <mc:Choice Requires="wpg">
            <w:drawing>
              <wp:inline distT="0" distB="0" distL="0" distR="0" wp14:anchorId="7B3D9862" wp14:editId="050BE0D7">
                <wp:extent cx="6908406" cy="12700"/>
                <wp:effectExtent l="0" t="0" r="0" b="0"/>
                <wp:docPr id="22134" name="Group 22134"/>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50" name="Shape 50"/>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4D11B9" id="Group 22134"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">
                <v:shape id="Shape 50"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" path="m,l6908406,e" filled="f" strokeweight="1pt">
                  <v:stroke miterlimit="1" joinstyle="miter"/>
                  <v:path arrowok="t" textboxrect="0,0,6908406,0"/>
                </v:shape>
                <w10:anchorlock/>
              </v:group>
            </w:pict>
          </mc:Fallback>
        </mc:AlternateContent>
      </w:r>
    </w:p>
    <w:p w14:paraId="51FCEB66" w14:textId="1A9A79EC" w:rsidR="00FB58B5" w:rsidRDefault="00A44A09" w:rsidP="00FB58B5">
      <w:r w:rsidRPr="00CF35AD">
        <w:rPr>
          <w:rFonts w:eastAsia="Arial"/>
          <w:b/>
          <w:color w:val="D65526"/>
          <w:sz w:val="20"/>
          <w:szCs w:val="22"/>
        </w:rPr>
        <w:t xml:space="preserve">Asia to drive LNG demand, North America and </w:t>
      </w:r>
      <w:r w:rsidR="00A14267" w:rsidRPr="00CF35AD">
        <w:rPr>
          <w:rFonts w:eastAsia="Arial"/>
          <w:b/>
          <w:color w:val="D65526"/>
          <w:sz w:val="20"/>
          <w:szCs w:val="22"/>
        </w:rPr>
        <w:t xml:space="preserve">the </w:t>
      </w:r>
      <w:r w:rsidRPr="00CF35AD">
        <w:rPr>
          <w:rFonts w:eastAsia="Arial"/>
          <w:b/>
          <w:color w:val="D65526"/>
          <w:sz w:val="20"/>
          <w:szCs w:val="22"/>
        </w:rPr>
        <w:t>Middle East to remain lead suppliers</w:t>
      </w:r>
      <w:r w:rsidRPr="00A44A09">
        <w:rPr>
          <w:rFonts w:ascii="Arial" w:eastAsia="Arial" w:hAnsi="Arial" w:cs="Arial"/>
          <w:b/>
          <w:color w:val="D65526"/>
          <w:sz w:val="20"/>
          <w:szCs w:val="22"/>
        </w:rPr>
        <w:t xml:space="preserve">.  </w:t>
      </w:r>
    </w:p>
    <w:p w14:paraId="0E678CCD" w14:textId="77777777" w:rsidR="00FB58B5" w:rsidRPr="00FB58B5" w:rsidRDefault="00FB58B5" w:rsidP="00FB58B5"/>
    <w:p w14:paraId="47584990" w14:textId="061D5C44" w:rsidR="000A03F5" w:rsidRDefault="000A03F5" w:rsidP="007C66CE">
      <w:pPr>
        <w:spacing w:after="1168" w:line="259" w:lineRule="auto"/>
        <w:ind w:left="138"/>
        <w:jc w:val="both"/>
      </w:pPr>
      <w:r w:rsidRPr="0097778F">
        <w:rPr>
          <w:noProof/>
        </w:rPr>
        <w:drawing>
          <wp:inline distT="0" distB="0" distL="0" distR="0" wp14:anchorId="2F6941F2" wp14:editId="22B5C482">
            <wp:extent cx="6919595" cy="37084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6920608" cy="3708943"/>
                    </a:xfrm>
                    <a:prstGeom prst="rect">
                      <a:avLst/>
                    </a:prstGeom>
                    <a:noFill/>
                    <a:ln>
                      <a:noFill/>
                    </a:ln>
                  </pic:spPr>
                </pic:pic>
              </a:graphicData>
            </a:graphic>
          </wp:inline>
        </w:drawing>
      </w:r>
    </w:p>
    <w:p w14:paraId="303924B6" w14:textId="543A1C59" w:rsidR="000B187D" w:rsidRDefault="000B187D" w:rsidP="007C66CE">
      <w:pPr>
        <w:spacing w:after="122" w:line="259" w:lineRule="auto"/>
        <w:ind w:left="20"/>
        <w:jc w:val="both"/>
      </w:pPr>
    </w:p>
    <w:p w14:paraId="38D6B4BE" w14:textId="77777777" w:rsidR="00A44A09" w:rsidRDefault="00A44A09">
      <w:pPr>
        <w:spacing w:line="384" w:lineRule="auto"/>
        <w:ind w:left="15"/>
        <w:jc w:val="both"/>
      </w:pPr>
    </w:p>
    <w:p w14:paraId="1BB77E3F" w14:textId="77777777" w:rsidR="00A44A09" w:rsidRDefault="00A44A09" w:rsidP="007C66CE">
      <w:pPr>
        <w:spacing w:after="116"/>
        <w:ind w:left="15" w:right="338"/>
        <w:jc w:val="both"/>
      </w:pPr>
    </w:p>
    <w:p w14:paraId="5346DDDA" w14:textId="5D67FBFD" w:rsidR="007C27B4" w:rsidRDefault="007C27B4" w:rsidP="00B217D1">
      <w:pPr>
        <w:spacing w:after="160" w:line="259" w:lineRule="auto"/>
        <w:jc w:val="both"/>
        <w:rPr>
          <w:sz w:val="32"/>
          <w:szCs w:val="40"/>
        </w:rPr>
      </w:pPr>
      <w:r>
        <w:rPr>
          <w:sz w:val="32"/>
          <w:szCs w:val="40"/>
        </w:rPr>
        <w:br w:type="page"/>
      </w:r>
    </w:p>
    <w:p w14:paraId="44E92560" w14:textId="77777777" w:rsidR="00C8401D" w:rsidRDefault="00C8401D" w:rsidP="007C66CE">
      <w:pPr>
        <w:jc w:val="both"/>
        <w:rPr>
          <w:sz w:val="32"/>
          <w:szCs w:val="40"/>
        </w:rPr>
      </w:pPr>
    </w:p>
    <w:p w14:paraId="51C511EE" w14:textId="77777777" w:rsidR="00227A38" w:rsidRDefault="00227A38" w:rsidP="007C66CE">
      <w:pPr>
        <w:jc w:val="both"/>
        <w:rPr>
          <w:sz w:val="32"/>
          <w:szCs w:val="40"/>
        </w:rPr>
      </w:pPr>
    </w:p>
    <w:p w14:paraId="3B7D660C" w14:textId="0BDC1FB5" w:rsidR="000B187D" w:rsidRDefault="00EA7BCA" w:rsidP="007C66CE">
      <w:pPr>
        <w:pStyle w:val="Heading1"/>
        <w:ind w:left="15"/>
        <w:jc w:val="both"/>
      </w:pPr>
      <w:r>
        <w:t>Highlights</w:t>
      </w:r>
    </w:p>
    <w:p w14:paraId="423F9477" w14:textId="77777777" w:rsidR="00426483" w:rsidRDefault="00426483" w:rsidP="007C66CE">
      <w:pPr>
        <w:spacing w:after="46"/>
        <w:ind w:left="15" w:right="12"/>
        <w:jc w:val="both"/>
        <w:sectPr w:rsidR="00426483" w:rsidSect="00C8401D">
          <w:footerReference w:type="even" r:id="rId10"/>
          <w:footerReference w:type="default" r:id="rId11"/>
          <w:footerReference w:type="first" r:id="rId12"/>
          <w:footnotePr>
            <w:numRestart w:val="eachPage"/>
          </w:footnotePr>
          <w:pgSz w:w="12240" w:h="15840"/>
          <w:pgMar w:top="90" w:right="681" w:bottom="681" w:left="661" w:header="720" w:footer="720" w:gutter="0"/>
          <w:cols w:space="720"/>
          <w:titlePg/>
        </w:sectPr>
      </w:pPr>
    </w:p>
    <w:p w14:paraId="00920083" w14:textId="77777777" w:rsidR="00E50F86" w:rsidRDefault="00E50F86" w:rsidP="007C66CE">
      <w:pPr>
        <w:spacing w:after="46"/>
        <w:ind w:left="15" w:right="12"/>
        <w:jc w:val="both"/>
      </w:pPr>
    </w:p>
    <w:p w14:paraId="1430BB0E" w14:textId="098B28D7" w:rsidR="00410019" w:rsidRDefault="00911475" w:rsidP="007C66CE">
      <w:pPr>
        <w:spacing w:after="46"/>
        <w:ind w:right="432"/>
        <w:jc w:val="both"/>
        <w:rPr>
          <w:b/>
          <w:color w:val="D8651E"/>
          <w:sz w:val="22"/>
        </w:rPr>
      </w:pPr>
      <w:r>
        <w:rPr>
          <w:b/>
          <w:color w:val="D8651E"/>
          <w:sz w:val="22"/>
        </w:rPr>
        <w:t>Global</w:t>
      </w:r>
      <w:r w:rsidR="0050397F">
        <w:rPr>
          <w:b/>
          <w:color w:val="D8651E"/>
          <w:sz w:val="22"/>
        </w:rPr>
        <w:t xml:space="preserve"> dema</w:t>
      </w:r>
      <w:r w:rsidR="0047498A">
        <w:rPr>
          <w:b/>
          <w:color w:val="D8651E"/>
          <w:sz w:val="22"/>
        </w:rPr>
        <w:t>nd and supply dynamics</w:t>
      </w:r>
    </w:p>
    <w:p w14:paraId="7F03EFB4" w14:textId="64B4B498" w:rsidR="007F30CE" w:rsidRDefault="007F30CE" w:rsidP="007C66CE">
      <w:pPr>
        <w:spacing w:after="46"/>
        <w:ind w:right="432"/>
        <w:jc w:val="both"/>
        <w:rPr>
          <w:rFonts w:ascii="Arial" w:hAnsi="Arial" w:cs="Arial"/>
        </w:rPr>
      </w:pPr>
      <w:r>
        <w:rPr>
          <w:rFonts w:ascii="Calibri" w:eastAsia="Calibri" w:hAnsi="Calibri" w:cs="Calibri"/>
          <w:noProof/>
          <w:sz w:val="22"/>
        </w:rPr>
        <mc:AlternateContent>
          <mc:Choice Requires="wpg">
            <w:drawing>
              <wp:inline distT="0" distB="0" distL="0" distR="0" wp14:anchorId="03812368" wp14:editId="73873162">
                <wp:extent cx="3231515" cy="12065"/>
                <wp:effectExtent l="0" t="0" r="0" b="0"/>
                <wp:docPr id="21657" name="Group 21657"/>
                <wp:cNvGraphicFramePr/>
                <a:graphic xmlns:a="http://schemas.openxmlformats.org/drawingml/2006/main">
                  <a:graphicData uri="http://schemas.microsoft.com/office/word/2010/wordprocessingGroup">
                    <wpg:wgp>
                      <wpg:cNvGrpSpPr/>
                      <wpg:grpSpPr>
                        <a:xfrm>
                          <a:off x="0" y="0"/>
                          <a:ext cx="3231515" cy="12065"/>
                          <a:chOff x="0" y="0"/>
                          <a:chExt cx="3377997" cy="12700"/>
                        </a:xfrm>
                      </wpg:grpSpPr>
                      <wps:wsp>
                        <wps:cNvPr id="1743" name="Shape 1743"/>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inline>
            </w:drawing>
          </mc:Choice>
          <mc:Fallback>
            <w:pict>
              <v:group w14:anchorId="3F17A37C" id="Group 21657" o:spid="_x0000_s1026" style="width:254.45pt;height:.95pt;mso-position-horizontal-relative:char;mso-position-vertical-relative:line"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">
                <v:shape id="Shape 1743"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" path="m,l3377997,e" filled="f" strokecolor="#d8651e" strokeweight="1pt">
                  <v:stroke miterlimit="1" joinstyle="miter"/>
                  <v:path arrowok="t" textboxrect="0,0,3377997,0"/>
                </v:shape>
                <w10:anchorlock/>
              </v:group>
            </w:pict>
          </mc:Fallback>
        </mc:AlternateContent>
      </w:r>
    </w:p>
    <w:p w14:paraId="4DD2C35F" w14:textId="550FC087" w:rsidR="00651FAC" w:rsidRPr="004B2DD9" w:rsidRDefault="005E300D" w:rsidP="007C66CE">
      <w:pPr>
        <w:spacing w:after="46"/>
        <w:ind w:right="432"/>
        <w:jc w:val="both"/>
        <w:rPr>
          <w:sz w:val="20"/>
          <w:szCs w:val="20"/>
        </w:rPr>
      </w:pPr>
      <w:r w:rsidRPr="004B2DD9">
        <w:rPr>
          <w:rFonts w:ascii="Arial" w:hAnsi="Arial" w:cs="Arial"/>
          <w:sz w:val="20"/>
          <w:szCs w:val="20"/>
        </w:rPr>
        <w:t>Demand highlights</w:t>
      </w:r>
      <w:r w:rsidRPr="004B2DD9">
        <w:rPr>
          <w:sz w:val="20"/>
          <w:szCs w:val="20"/>
        </w:rPr>
        <w:t xml:space="preserve"> </w:t>
      </w:r>
    </w:p>
    <w:p w14:paraId="10D0E076" w14:textId="77777777" w:rsidR="00687D1C" w:rsidRPr="00923AE6" w:rsidRDefault="00687D1C" w:rsidP="007C66CE">
      <w:pPr>
        <w:pStyle w:val="ListParagraph"/>
        <w:numPr>
          <w:ilvl w:val="0"/>
          <w:numId w:val="2"/>
        </w:numPr>
        <w:spacing w:after="46"/>
        <w:ind w:right="432"/>
        <w:jc w:val="both"/>
        <w:rPr>
          <w:sz w:val="20"/>
          <w:szCs w:val="24"/>
        </w:rPr>
      </w:pPr>
      <w:r w:rsidRPr="00923AE6">
        <w:rPr>
          <w:sz w:val="20"/>
          <w:szCs w:val="24"/>
        </w:rPr>
        <w:t>Strong Asian and LNG demands are the likely drivers for natural gas production, which could grow 48% to 5,900 bcm by 2050.</w:t>
      </w:r>
    </w:p>
    <w:p w14:paraId="2BF47B72" w14:textId="48441298" w:rsidR="00227A38" w:rsidRPr="00923AE6" w:rsidRDefault="00E54181" w:rsidP="007C66CE">
      <w:pPr>
        <w:pStyle w:val="ListParagraph"/>
        <w:numPr>
          <w:ilvl w:val="0"/>
          <w:numId w:val="2"/>
        </w:numPr>
        <w:spacing w:after="46"/>
        <w:ind w:right="432"/>
        <w:jc w:val="both"/>
        <w:rPr>
          <w:sz w:val="20"/>
          <w:szCs w:val="24"/>
        </w:rPr>
      </w:pPr>
      <w:r w:rsidRPr="00923AE6">
        <w:rPr>
          <w:sz w:val="20"/>
          <w:szCs w:val="24"/>
        </w:rPr>
        <w:t>An</w:t>
      </w:r>
      <w:r w:rsidR="00E37783" w:rsidRPr="00923AE6">
        <w:rPr>
          <w:sz w:val="20"/>
          <w:szCs w:val="24"/>
        </w:rPr>
        <w:t xml:space="preserve"> 80% drop in Russian piped gas flows to Europe led to a 60% growth in European LNG imports to 170 bcm (121 mtpa) in 2022. </w:t>
      </w:r>
    </w:p>
    <w:p w14:paraId="5B7F2F17" w14:textId="59BDF868" w:rsidR="00227A38" w:rsidRPr="00923AE6" w:rsidRDefault="0077752F" w:rsidP="007C66CE">
      <w:pPr>
        <w:pStyle w:val="ListParagraph"/>
        <w:numPr>
          <w:ilvl w:val="0"/>
          <w:numId w:val="2"/>
        </w:numPr>
        <w:spacing w:after="46"/>
        <w:ind w:right="432"/>
        <w:jc w:val="both"/>
        <w:rPr>
          <w:sz w:val="20"/>
          <w:szCs w:val="24"/>
        </w:rPr>
      </w:pPr>
      <w:r w:rsidRPr="00923AE6">
        <w:rPr>
          <w:sz w:val="20"/>
          <w:szCs w:val="24"/>
        </w:rPr>
        <w:t xml:space="preserve">The global LNG market was 400 mtpa (560 bcm) in 2022, up 5.5% from 2021. </w:t>
      </w:r>
      <w:r w:rsidR="007C27B4" w:rsidRPr="00923AE6">
        <w:rPr>
          <w:sz w:val="20"/>
          <w:szCs w:val="24"/>
        </w:rPr>
        <w:t>But</w:t>
      </w:r>
      <w:r w:rsidRPr="00923AE6">
        <w:rPr>
          <w:sz w:val="20"/>
          <w:szCs w:val="24"/>
        </w:rPr>
        <w:t xml:space="preserve"> LNG trade value doubled from 2021 levels to a record $450 billion in 2022 amid the price spike following the Russia-Ukraine war.</w:t>
      </w:r>
    </w:p>
    <w:p w14:paraId="74A16FB2" w14:textId="77777777" w:rsidR="00227A38" w:rsidRDefault="00227A38" w:rsidP="007C66CE">
      <w:pPr>
        <w:pStyle w:val="ListParagraph"/>
        <w:spacing w:after="46"/>
        <w:ind w:right="432" w:firstLine="0"/>
        <w:jc w:val="both"/>
      </w:pPr>
    </w:p>
    <w:p w14:paraId="6ECCF9A7" w14:textId="77777777" w:rsidR="00227A38" w:rsidRDefault="00227A38" w:rsidP="007C66CE">
      <w:pPr>
        <w:pStyle w:val="ListParagraph"/>
        <w:spacing w:after="46"/>
        <w:ind w:right="432" w:firstLine="0"/>
        <w:jc w:val="both"/>
      </w:pPr>
    </w:p>
    <w:p w14:paraId="1807A82B" w14:textId="53FBA5E5" w:rsidR="00523BFA" w:rsidRDefault="00523BFA" w:rsidP="007C66CE">
      <w:pPr>
        <w:pStyle w:val="Heading2"/>
        <w:ind w:left="15"/>
        <w:jc w:val="both"/>
      </w:pPr>
      <w:r>
        <w:t xml:space="preserve">Figure </w:t>
      </w:r>
      <w:r w:rsidR="00FD179E">
        <w:t>2</w:t>
      </w:r>
      <w:r>
        <w:t xml:space="preserve">: </w:t>
      </w:r>
      <w:r w:rsidR="009A2D39" w:rsidRPr="009A2D39">
        <w:t>Liquefaction capacity growth by country/region over 2022-27, mtpa</w:t>
      </w:r>
    </w:p>
    <w:p w14:paraId="78CB461F" w14:textId="77777777" w:rsidR="00523BFA" w:rsidRDefault="00523BFA" w:rsidP="007C66CE">
      <w:pPr>
        <w:spacing w:after="222" w:line="259" w:lineRule="auto"/>
        <w:ind w:left="20"/>
        <w:jc w:val="both"/>
      </w:pPr>
      <w:r>
        <w:rPr>
          <w:rFonts w:ascii="Calibri" w:eastAsia="Calibri" w:hAnsi="Calibri" w:cs="Calibri"/>
          <w:noProof/>
          <w:sz w:val="22"/>
        </w:rPr>
        <mc:AlternateContent>
          <mc:Choice Requires="wpg">
            <w:drawing>
              <wp:inline distT="0" distB="0" distL="0" distR="0" wp14:anchorId="302B91FC" wp14:editId="686D9160">
                <wp:extent cx="3131820" cy="45719"/>
                <wp:effectExtent l="0" t="0" r="0" b="0"/>
                <wp:docPr id="43" name="Group 43"/>
                <wp:cNvGraphicFramePr/>
                <a:graphic xmlns:a="http://schemas.openxmlformats.org/drawingml/2006/main">
                  <a:graphicData uri="http://schemas.microsoft.com/office/word/2010/wordprocessingGroup">
                    <wpg:wgp>
                      <wpg:cNvGrpSpPr/>
                      <wpg:grpSpPr>
                        <a:xfrm>
                          <a:off x="0" y="0"/>
                          <a:ext cx="3131820" cy="45719"/>
                          <a:chOff x="0" y="0"/>
                          <a:chExt cx="6908406" cy="12700"/>
                        </a:xfrm>
                      </wpg:grpSpPr>
                      <wps:wsp>
                        <wps:cNvPr id="44"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9A8718" id="Group 43" o:spid="_x0000_s1026" style="width:246.6pt;height:3.6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" path="m,l6908406,e" filled="f" strokeweight="1pt">
                  <v:stroke miterlimit="1" joinstyle="miter"/>
                  <v:path arrowok="t" textboxrect="0,0,6908406,0"/>
                </v:shape>
                <w10:anchorlock/>
              </v:group>
            </w:pict>
          </mc:Fallback>
        </mc:AlternateContent>
      </w:r>
    </w:p>
    <w:p w14:paraId="294DFE90" w14:textId="2DF76220" w:rsidR="00523BFA" w:rsidRDefault="0024042B" w:rsidP="007C66CE">
      <w:pPr>
        <w:pStyle w:val="Heading3"/>
        <w:spacing w:after="504"/>
        <w:jc w:val="both"/>
      </w:pPr>
      <w:r w:rsidRPr="00523BFA">
        <w:rPr>
          <w:noProof/>
        </w:rPr>
        <w:drawing>
          <wp:anchor distT="0" distB="0" distL="114300" distR="114300" simplePos="0" relativeHeight="251658244" behindDoc="1" locked="0" layoutInCell="1" allowOverlap="1" wp14:anchorId="03025A7E" wp14:editId="4EBE1A14">
            <wp:simplePos x="0" y="0"/>
            <wp:positionH relativeFrom="column">
              <wp:posOffset>-635</wp:posOffset>
            </wp:positionH>
            <wp:positionV relativeFrom="paragraph">
              <wp:posOffset>368300</wp:posOffset>
            </wp:positionV>
            <wp:extent cx="3377565" cy="1729740"/>
            <wp:effectExtent l="0" t="0" r="0" b="3810"/>
            <wp:wrapTight wrapText="bothSides">
              <wp:wrapPolygon edited="0">
                <wp:start x="0" y="0"/>
                <wp:lineTo x="0" y="21410"/>
                <wp:lineTo x="21442" y="21410"/>
                <wp:lineTo x="21442" y="0"/>
                <wp:lineTo x="0" y="0"/>
              </wp:wrapPolygon>
            </wp:wrapTight>
            <wp:docPr id="1194" name="Picture 1194" title="Chart"/>
            <wp:cNvGraphicFramePr/>
            <a:graphic xmlns:a="http://schemas.openxmlformats.org/drawingml/2006/main">
              <a:graphicData uri="http://schemas.openxmlformats.org/drawingml/2006/picture">
                <pic:pic xmlns:pic="http://schemas.openxmlformats.org/drawingml/2006/picture">
                  <pic:nvPicPr>
                    <pic:cNvPr id="1194" name="Google Shape;1194;p93" title="Chart"/>
                    <pic:cNvPicPr preferRelativeResize="0"/>
                  </pic:nvPicPr>
                  <pic:blipFill>
                    <a:blip r:embed="rId13" cstate="print">
                      <a:alphaModFix/>
                      <a:extLst>
                        <a:ext uri="{28A0092B-C50C-407E-A947-70E740481C1C}">
                          <a14:useLocalDpi xmlns:a14="http://schemas.microsoft.com/office/drawing/2010/main" val="0"/>
                        </a:ext>
                      </a:extLst>
                    </a:blip>
                    <a:stretch>
                      <a:fillRect/>
                    </a:stretch>
                  </pic:blipFill>
                  <pic:spPr>
                    <a:xfrm>
                      <a:off x="0" y="0"/>
                      <a:ext cx="3377565" cy="1729740"/>
                    </a:xfrm>
                    <a:prstGeom prst="rect">
                      <a:avLst/>
                    </a:prstGeom>
                    <a:noFill/>
                    <a:ln>
                      <a:noFill/>
                    </a:ln>
                  </pic:spPr>
                </pic:pic>
              </a:graphicData>
            </a:graphic>
            <wp14:sizeRelH relativeFrom="margin">
              <wp14:pctWidth>0</wp14:pctWidth>
            </wp14:sizeRelH>
          </wp:anchor>
        </w:drawing>
      </w:r>
      <w:r w:rsidR="00E128B0" w:rsidRPr="00E128B0">
        <w:t>The US and Qatar lead liquefaction growth</w:t>
      </w:r>
    </w:p>
    <w:p w14:paraId="11DB3D85" w14:textId="7BB01A8C" w:rsidR="00523BFA" w:rsidRDefault="00523BFA" w:rsidP="007C66CE">
      <w:pPr>
        <w:spacing w:after="46"/>
        <w:ind w:right="432"/>
        <w:jc w:val="both"/>
      </w:pPr>
    </w:p>
    <w:p w14:paraId="4A2F8241" w14:textId="11C3A3D6" w:rsidR="00B80FA0" w:rsidRDefault="00DD0FCF" w:rsidP="007C66CE">
      <w:pPr>
        <w:spacing w:after="46"/>
        <w:ind w:right="432"/>
        <w:jc w:val="both"/>
      </w:pPr>
      <w:r w:rsidRPr="00DD0FCF">
        <w:rPr>
          <w:b/>
          <w:color w:val="D8651E"/>
          <w:sz w:val="22"/>
        </w:rPr>
        <w:t>Key regionwide LNG project developments and</w:t>
      </w:r>
      <w:r w:rsidR="00E729D3">
        <w:rPr>
          <w:b/>
          <w:color w:val="D8651E"/>
          <w:sz w:val="22"/>
        </w:rPr>
        <w:t xml:space="preserve"> </w:t>
      </w:r>
      <w:r w:rsidRPr="00DD0FCF">
        <w:rPr>
          <w:b/>
          <w:color w:val="D8651E"/>
          <w:sz w:val="22"/>
        </w:rPr>
        <w:t>downsides</w:t>
      </w:r>
      <w:r>
        <w:rPr>
          <w:b/>
          <w:color w:val="D8651E"/>
          <w:sz w:val="22"/>
        </w:rPr>
        <w:t xml:space="preserve"> </w:t>
      </w:r>
    </w:p>
    <w:p w14:paraId="288D0C5B" w14:textId="2121579C" w:rsidR="00996783" w:rsidRDefault="00E729D3" w:rsidP="00996783">
      <w:pPr>
        <w:pStyle w:val="ListParagraph"/>
        <w:spacing w:after="46"/>
        <w:ind w:right="432" w:firstLine="0"/>
        <w:jc w:val="both"/>
        <w:rPr>
          <w:sz w:val="20"/>
          <w:szCs w:val="20"/>
        </w:rPr>
      </w:pPr>
      <w:r>
        <w:rPr>
          <w:rFonts w:ascii="Calibri" w:eastAsia="Calibri" w:hAnsi="Calibri" w:cs="Calibri"/>
          <w:noProof/>
          <w:sz w:val="22"/>
        </w:rPr>
        <mc:AlternateContent>
          <mc:Choice Requires="wpg">
            <w:drawing>
              <wp:anchor distT="0" distB="0" distL="114300" distR="114300" simplePos="0" relativeHeight="251658246" behindDoc="0" locked="0" layoutInCell="1" allowOverlap="1" wp14:anchorId="172AD06B" wp14:editId="12AAB2F0">
                <wp:simplePos x="0" y="0"/>
                <wp:positionH relativeFrom="column">
                  <wp:posOffset>-9102</wp:posOffset>
                </wp:positionH>
                <wp:positionV relativeFrom="paragraph">
                  <wp:posOffset>158115</wp:posOffset>
                </wp:positionV>
                <wp:extent cx="3231515" cy="12065"/>
                <wp:effectExtent l="0" t="0" r="0" b="0"/>
                <wp:wrapSquare wrapText="bothSides"/>
                <wp:docPr id="21658" name="Group 21658"/>
                <wp:cNvGraphicFramePr/>
                <a:graphic xmlns:a="http://schemas.openxmlformats.org/drawingml/2006/main">
                  <a:graphicData uri="http://schemas.microsoft.com/office/word/2010/wordprocessingGroup">
                    <wpg:wgp>
                      <wpg:cNvGrpSpPr/>
                      <wpg:grpSpPr>
                        <a:xfrm>
                          <a:off x="0" y="0"/>
                          <a:ext cx="3231515" cy="12065"/>
                          <a:chOff x="0" y="0"/>
                          <a:chExt cx="3377997" cy="12700"/>
                        </a:xfrm>
                      </wpg:grpSpPr>
                      <wps:wsp>
                        <wps:cNvPr id="1744" name="Shape 1744"/>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anchor>
            </w:drawing>
          </mc:Choice>
          <mc:Fallback>
            <w:pict>
              <v:group w14:anchorId="51ECD755" id="Group 21658" o:spid="_x0000_s1026" style="position:absolute;margin-left:-.7pt;margin-top:12.45pt;width:254.45pt;height:.95pt;z-index:251658246"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">
                <v:shape id="Shape 1744"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" path="m,l3377997,e" filled="f" strokecolor="#d8651e" strokeweight="1pt">
                  <v:stroke miterlimit="1" joinstyle="miter"/>
                  <v:path arrowok="t" textboxrect="0,0,3377997,0"/>
                </v:shape>
                <w10:wrap type="square"/>
              </v:group>
            </w:pict>
          </mc:Fallback>
        </mc:AlternateContent>
      </w:r>
    </w:p>
    <w:p w14:paraId="15650DDB" w14:textId="77777777" w:rsidR="0010415C" w:rsidRDefault="0010415C" w:rsidP="0010415C">
      <w:pPr>
        <w:pStyle w:val="ListParagraph"/>
        <w:spacing w:after="46"/>
        <w:ind w:right="432" w:firstLine="0"/>
        <w:jc w:val="both"/>
        <w:rPr>
          <w:sz w:val="20"/>
          <w:szCs w:val="20"/>
        </w:rPr>
      </w:pPr>
    </w:p>
    <w:p w14:paraId="672A65D9" w14:textId="183A58FB" w:rsidR="00A07F30" w:rsidRPr="00A07F30" w:rsidRDefault="00A07F30" w:rsidP="007C66CE">
      <w:pPr>
        <w:pStyle w:val="ListParagraph"/>
        <w:numPr>
          <w:ilvl w:val="0"/>
          <w:numId w:val="2"/>
        </w:numPr>
        <w:spacing w:after="46"/>
        <w:ind w:right="432"/>
        <w:jc w:val="both"/>
        <w:rPr>
          <w:sz w:val="20"/>
          <w:szCs w:val="20"/>
        </w:rPr>
      </w:pPr>
      <w:r w:rsidRPr="00A07F30">
        <w:rPr>
          <w:sz w:val="20"/>
          <w:szCs w:val="20"/>
        </w:rPr>
        <w:t xml:space="preserve">New </w:t>
      </w:r>
      <w:r w:rsidRPr="00A07F30">
        <w:rPr>
          <w:b/>
          <w:bCs/>
          <w:sz w:val="20"/>
          <w:szCs w:val="20"/>
        </w:rPr>
        <w:t>US</w:t>
      </w:r>
      <w:r w:rsidRPr="00A07F30">
        <w:rPr>
          <w:sz w:val="20"/>
          <w:szCs w:val="20"/>
        </w:rPr>
        <w:t xml:space="preserve"> liquefaction terminals should increase gas output to a record high of </w:t>
      </w:r>
      <w:r w:rsidR="00CD0B0C">
        <w:rPr>
          <w:sz w:val="20"/>
          <w:szCs w:val="20"/>
        </w:rPr>
        <w:t xml:space="preserve"> </w:t>
      </w:r>
      <w:r w:rsidRPr="00A07F30">
        <w:rPr>
          <w:sz w:val="20"/>
          <w:szCs w:val="20"/>
        </w:rPr>
        <w:t xml:space="preserve">100.67 bcfd in 2023. Projects may need </w:t>
      </w:r>
      <w:r w:rsidRPr="009A2D39">
        <w:rPr>
          <w:sz w:val="20"/>
          <w:szCs w:val="20"/>
        </w:rPr>
        <w:t>10–15-year</w:t>
      </w:r>
      <w:r w:rsidRPr="00A07F30">
        <w:rPr>
          <w:sz w:val="20"/>
          <w:szCs w:val="20"/>
        </w:rPr>
        <w:t xml:space="preserve"> offtake agreements to secure debt financing. Also, the DoE* tightened the extension requirements of LNG projects.</w:t>
      </w:r>
    </w:p>
    <w:p w14:paraId="609219EF" w14:textId="77777777" w:rsidR="00A07F30" w:rsidRPr="009A2D39" w:rsidRDefault="00A07F30" w:rsidP="007C66CE">
      <w:pPr>
        <w:pStyle w:val="ListParagraph"/>
        <w:numPr>
          <w:ilvl w:val="0"/>
          <w:numId w:val="2"/>
        </w:numPr>
        <w:spacing w:after="46"/>
        <w:ind w:right="432"/>
        <w:jc w:val="both"/>
        <w:rPr>
          <w:sz w:val="20"/>
          <w:szCs w:val="20"/>
        </w:rPr>
      </w:pPr>
      <w:r w:rsidRPr="00BA12A5">
        <w:rPr>
          <w:b/>
          <w:bCs/>
          <w:sz w:val="20"/>
          <w:szCs w:val="20"/>
        </w:rPr>
        <w:t>Canada’s</w:t>
      </w:r>
      <w:r w:rsidRPr="009A2D39">
        <w:rPr>
          <w:sz w:val="20"/>
          <w:szCs w:val="20"/>
        </w:rPr>
        <w:t xml:space="preserve"> LNG export projects are more advantageously located to Asia versus USGC projects* and offer cargoes “as near perfect to net-zero as possible.” These projects will compete for Asian demand with US projects. </w:t>
      </w:r>
    </w:p>
    <w:p w14:paraId="5FF9D970" w14:textId="35148F40" w:rsidR="00A07F30" w:rsidRPr="009A2D39" w:rsidRDefault="00A07F30" w:rsidP="007C66CE">
      <w:pPr>
        <w:pStyle w:val="ListParagraph"/>
        <w:numPr>
          <w:ilvl w:val="0"/>
          <w:numId w:val="2"/>
        </w:numPr>
        <w:spacing w:after="46"/>
        <w:ind w:right="432"/>
        <w:jc w:val="both"/>
        <w:rPr>
          <w:sz w:val="20"/>
          <w:szCs w:val="20"/>
        </w:rPr>
      </w:pPr>
      <w:r w:rsidRPr="006A7983">
        <w:rPr>
          <w:b/>
          <w:bCs/>
          <w:sz w:val="20"/>
          <w:szCs w:val="20"/>
        </w:rPr>
        <w:t>Qatar</w:t>
      </w:r>
      <w:r w:rsidRPr="009A2D39">
        <w:rPr>
          <w:sz w:val="20"/>
          <w:szCs w:val="20"/>
        </w:rPr>
        <w:t xml:space="preserve"> is better positioned to demand centers versus N</w:t>
      </w:r>
      <w:r w:rsidR="00EE3525">
        <w:rPr>
          <w:sz w:val="20"/>
          <w:szCs w:val="20"/>
        </w:rPr>
        <w:t>orth America</w:t>
      </w:r>
      <w:r w:rsidRPr="009A2D39">
        <w:rPr>
          <w:sz w:val="20"/>
          <w:szCs w:val="20"/>
        </w:rPr>
        <w:t xml:space="preserve"> but could suffer from regional geopolitical uncertainty.</w:t>
      </w:r>
    </w:p>
    <w:p w14:paraId="0F1781F2" w14:textId="3982ADBF" w:rsidR="00A07F30" w:rsidRPr="009A2D39" w:rsidRDefault="00A07F30" w:rsidP="007C66CE">
      <w:pPr>
        <w:pStyle w:val="ListParagraph"/>
        <w:numPr>
          <w:ilvl w:val="0"/>
          <w:numId w:val="2"/>
        </w:numPr>
        <w:spacing w:after="46"/>
        <w:ind w:right="432"/>
        <w:jc w:val="both"/>
        <w:rPr>
          <w:sz w:val="20"/>
          <w:szCs w:val="20"/>
        </w:rPr>
      </w:pPr>
      <w:r w:rsidRPr="006A7983">
        <w:rPr>
          <w:b/>
          <w:bCs/>
          <w:sz w:val="20"/>
          <w:szCs w:val="20"/>
        </w:rPr>
        <w:t>China</w:t>
      </w:r>
      <w:r w:rsidRPr="009A2D39">
        <w:rPr>
          <w:sz w:val="20"/>
          <w:szCs w:val="20"/>
        </w:rPr>
        <w:t xml:space="preserve"> and </w:t>
      </w:r>
      <w:r w:rsidRPr="006A7983">
        <w:rPr>
          <w:b/>
          <w:bCs/>
          <w:sz w:val="20"/>
          <w:szCs w:val="20"/>
        </w:rPr>
        <w:t>India</w:t>
      </w:r>
      <w:r w:rsidRPr="009A2D39">
        <w:rPr>
          <w:sz w:val="20"/>
          <w:szCs w:val="20"/>
        </w:rPr>
        <w:t xml:space="preserve"> will add regasification capacity as they transition from coal to meet climate goals. Chinese projects that source US gas could face issues if relations between the two countries continue to deteriorate. China received 57 new LNG carrier orders last year, which could be affected by the health of US-China relations.     </w:t>
      </w:r>
    </w:p>
    <w:p w14:paraId="1C2F6583" w14:textId="57652EA6" w:rsidR="00426483" w:rsidRPr="00C45F50" w:rsidRDefault="00A07F30" w:rsidP="008B531E">
      <w:pPr>
        <w:pStyle w:val="ListParagraph"/>
        <w:numPr>
          <w:ilvl w:val="0"/>
          <w:numId w:val="2"/>
        </w:numPr>
        <w:spacing w:after="46"/>
        <w:ind w:right="432"/>
        <w:jc w:val="both"/>
        <w:rPr>
          <w:sz w:val="20"/>
          <w:szCs w:val="20"/>
        </w:rPr>
        <w:sectPr w:rsidR="00426483" w:rsidRPr="00C45F50" w:rsidSect="00C8401D">
          <w:footnotePr>
            <w:numRestart w:val="eachPage"/>
          </w:footnotePr>
          <w:type w:val="continuous"/>
          <w:pgSz w:w="12240" w:h="15840"/>
          <w:pgMar w:top="450" w:right="681" w:bottom="681" w:left="661" w:header="720" w:footer="720" w:gutter="0"/>
          <w:cols w:num="2" w:space="720"/>
          <w:titlePg/>
        </w:sectPr>
      </w:pPr>
      <w:r w:rsidRPr="006A7983">
        <w:rPr>
          <w:b/>
          <w:bCs/>
          <w:sz w:val="20"/>
          <w:szCs w:val="20"/>
        </w:rPr>
        <w:t>Germany</w:t>
      </w:r>
      <w:r w:rsidRPr="009A2D39">
        <w:rPr>
          <w:sz w:val="20"/>
          <w:szCs w:val="20"/>
        </w:rPr>
        <w:t xml:space="preserve"> has used FSRUs* as a stopgap solution to build new onshore LNG terminals to replace piped Russian gas.</w:t>
      </w:r>
    </w:p>
    <w:p w14:paraId="02369FE4" w14:textId="77777777" w:rsidR="0010415C" w:rsidRDefault="0010415C" w:rsidP="007C66CE">
      <w:pPr>
        <w:pStyle w:val="Heading1"/>
        <w:ind w:left="0" w:firstLine="0"/>
        <w:jc w:val="both"/>
      </w:pPr>
    </w:p>
    <w:p w14:paraId="26F4CFB4" w14:textId="3AAA7AA0" w:rsidR="0010415C" w:rsidRPr="0010415C" w:rsidRDefault="00966D3A">
      <w:pPr>
        <w:spacing w:after="160" w:line="259" w:lineRule="auto"/>
      </w:pPr>
      <w:r>
        <w:br w:type="page"/>
      </w:r>
    </w:p>
    <w:p w14:paraId="17BC6A3E" w14:textId="3F38D455" w:rsidR="000075CD" w:rsidRDefault="000075CD" w:rsidP="007C66CE">
      <w:pPr>
        <w:pStyle w:val="Heading1"/>
        <w:ind w:left="0" w:firstLine="0"/>
        <w:jc w:val="both"/>
      </w:pPr>
      <w:r>
        <w:lastRenderedPageBreak/>
        <w:t xml:space="preserve">Managing contracts and price volatility </w:t>
      </w:r>
    </w:p>
    <w:p w14:paraId="2045B411" w14:textId="77777777" w:rsidR="00D0164F" w:rsidRPr="00D0164F" w:rsidRDefault="00D0164F" w:rsidP="00D0164F"/>
    <w:p w14:paraId="1B8D0C57" w14:textId="77777777" w:rsidR="00895882" w:rsidRDefault="00895882" w:rsidP="00895882">
      <w:pPr>
        <w:pStyle w:val="Heading2"/>
        <w:ind w:left="15"/>
        <w:jc w:val="both"/>
        <w:rPr>
          <w:b w:val="0"/>
          <w:bCs/>
        </w:rPr>
        <w:sectPr w:rsidR="00895882" w:rsidSect="00426483">
          <w:footnotePr>
            <w:numRestart w:val="eachPage"/>
          </w:footnotePr>
          <w:type w:val="continuous"/>
          <w:pgSz w:w="12240" w:h="15840"/>
          <w:pgMar w:top="680" w:right="681" w:bottom="681" w:left="661" w:header="720" w:footer="720" w:gutter="0"/>
          <w:cols w:space="720"/>
          <w:titlePg/>
        </w:sectPr>
      </w:pPr>
    </w:p>
    <w:p w14:paraId="63580800" w14:textId="7B6EE8A6" w:rsidR="00EB7713" w:rsidRPr="00C565D0" w:rsidRDefault="00895882" w:rsidP="00895882">
      <w:pPr>
        <w:pStyle w:val="Heading2"/>
        <w:ind w:left="15"/>
        <w:jc w:val="both"/>
        <w:rPr>
          <w:b w:val="0"/>
          <w:sz w:val="20"/>
          <w:szCs w:val="20"/>
        </w:rPr>
      </w:pPr>
      <w:r w:rsidRPr="00C565D0">
        <w:rPr>
          <w:b w:val="0"/>
          <w:sz w:val="20"/>
          <w:szCs w:val="20"/>
        </w:rPr>
        <w:t xml:space="preserve">The LNG </w:t>
      </w:r>
      <w:r w:rsidR="007B0160" w:rsidRPr="00C565D0">
        <w:rPr>
          <w:b w:val="0"/>
          <w:bCs/>
          <w:sz w:val="20"/>
          <w:szCs w:val="20"/>
        </w:rPr>
        <w:t>pric</w:t>
      </w:r>
      <w:r w:rsidR="00343BCE" w:rsidRPr="00C565D0">
        <w:rPr>
          <w:b w:val="0"/>
          <w:bCs/>
          <w:sz w:val="20"/>
          <w:szCs w:val="20"/>
        </w:rPr>
        <w:t>es</w:t>
      </w:r>
      <w:r w:rsidRPr="00C565D0">
        <w:rPr>
          <w:b w:val="0"/>
          <w:bCs/>
          <w:sz w:val="20"/>
          <w:szCs w:val="20"/>
        </w:rPr>
        <w:t xml:space="preserve"> </w:t>
      </w:r>
      <w:r w:rsidRPr="00C565D0">
        <w:rPr>
          <w:b w:val="0"/>
          <w:sz w:val="20"/>
          <w:szCs w:val="20"/>
        </w:rPr>
        <w:t xml:space="preserve">experienced </w:t>
      </w:r>
      <w:r w:rsidR="00343BCE" w:rsidRPr="00C565D0">
        <w:rPr>
          <w:b w:val="0"/>
          <w:bCs/>
          <w:sz w:val="20"/>
          <w:szCs w:val="20"/>
        </w:rPr>
        <w:t>high volatility in the</w:t>
      </w:r>
      <w:r w:rsidRPr="00C565D0">
        <w:rPr>
          <w:b w:val="0"/>
          <w:sz w:val="20"/>
          <w:szCs w:val="20"/>
        </w:rPr>
        <w:t xml:space="preserve"> year in 2022. The </w:t>
      </w:r>
      <w:r w:rsidR="000902DA" w:rsidRPr="00C565D0">
        <w:rPr>
          <w:b w:val="0"/>
          <w:sz w:val="20"/>
          <w:szCs w:val="20"/>
        </w:rPr>
        <w:t xml:space="preserve">supply </w:t>
      </w:r>
      <w:r w:rsidR="007728B6" w:rsidRPr="00C565D0">
        <w:rPr>
          <w:b w:val="0"/>
          <w:sz w:val="20"/>
          <w:szCs w:val="20"/>
        </w:rPr>
        <w:t xml:space="preserve">went </w:t>
      </w:r>
      <w:r w:rsidR="000902DA" w:rsidRPr="00C565D0">
        <w:rPr>
          <w:b w:val="0"/>
          <w:sz w:val="20"/>
          <w:szCs w:val="20"/>
        </w:rPr>
        <w:t xml:space="preserve">tight </w:t>
      </w:r>
      <w:r w:rsidR="00CD0777" w:rsidRPr="00C565D0">
        <w:rPr>
          <w:b w:val="0"/>
          <w:bCs/>
          <w:sz w:val="20"/>
          <w:szCs w:val="20"/>
        </w:rPr>
        <w:t xml:space="preserve">amid </w:t>
      </w:r>
      <w:r w:rsidR="00E53C11" w:rsidRPr="00C565D0">
        <w:rPr>
          <w:b w:val="0"/>
          <w:bCs/>
          <w:sz w:val="20"/>
          <w:szCs w:val="20"/>
        </w:rPr>
        <w:t xml:space="preserve">the </w:t>
      </w:r>
      <w:r w:rsidRPr="00C565D0">
        <w:rPr>
          <w:b w:val="0"/>
          <w:sz w:val="20"/>
          <w:szCs w:val="20"/>
        </w:rPr>
        <w:t xml:space="preserve">Russia-Ukraine conflict in February 2022. </w:t>
      </w:r>
      <w:r w:rsidR="00684199" w:rsidRPr="00C565D0">
        <w:rPr>
          <w:b w:val="0"/>
          <w:bCs/>
          <w:sz w:val="20"/>
          <w:szCs w:val="20"/>
        </w:rPr>
        <w:t xml:space="preserve">This followed </w:t>
      </w:r>
      <w:r w:rsidR="00920D17" w:rsidRPr="00C565D0">
        <w:rPr>
          <w:b w:val="0"/>
          <w:bCs/>
          <w:sz w:val="20"/>
          <w:szCs w:val="20"/>
        </w:rPr>
        <w:t xml:space="preserve">by </w:t>
      </w:r>
      <w:r w:rsidRPr="00C565D0">
        <w:rPr>
          <w:b w:val="0"/>
          <w:sz w:val="20"/>
          <w:szCs w:val="20"/>
        </w:rPr>
        <w:t xml:space="preserve">Europe’s </w:t>
      </w:r>
      <w:r w:rsidR="00D02C46" w:rsidRPr="00C565D0">
        <w:rPr>
          <w:b w:val="0"/>
          <w:bCs/>
          <w:sz w:val="20"/>
          <w:szCs w:val="20"/>
        </w:rPr>
        <w:t>urge</w:t>
      </w:r>
      <w:r w:rsidRPr="00C565D0">
        <w:rPr>
          <w:b w:val="0"/>
          <w:sz w:val="20"/>
          <w:szCs w:val="20"/>
        </w:rPr>
        <w:t xml:space="preserve"> to offset Russian piped gas volumes with short-term</w:t>
      </w:r>
      <w:r w:rsidR="009E0D6D" w:rsidRPr="00C565D0">
        <w:rPr>
          <w:b w:val="0"/>
          <w:bCs/>
          <w:sz w:val="20"/>
          <w:szCs w:val="20"/>
        </w:rPr>
        <w:t xml:space="preserve"> </w:t>
      </w:r>
      <w:r w:rsidRPr="00C565D0">
        <w:rPr>
          <w:b w:val="0"/>
          <w:sz w:val="20"/>
          <w:szCs w:val="20"/>
        </w:rPr>
        <w:t xml:space="preserve">LNG </w:t>
      </w:r>
      <w:r w:rsidR="00A331AC" w:rsidRPr="00C565D0">
        <w:rPr>
          <w:b w:val="0"/>
          <w:bCs/>
          <w:sz w:val="20"/>
          <w:szCs w:val="20"/>
        </w:rPr>
        <w:t>demand</w:t>
      </w:r>
      <w:r w:rsidRPr="00C565D0">
        <w:rPr>
          <w:b w:val="0"/>
          <w:sz w:val="20"/>
          <w:szCs w:val="20"/>
        </w:rPr>
        <w:t>, coupled with government-</w:t>
      </w:r>
      <w:r w:rsidR="0020558C" w:rsidRPr="00C565D0">
        <w:rPr>
          <w:b w:val="0"/>
          <w:bCs/>
          <w:sz w:val="20"/>
          <w:szCs w:val="20"/>
        </w:rPr>
        <w:t>push for</w:t>
      </w:r>
      <w:r w:rsidRPr="00C565D0">
        <w:rPr>
          <w:b w:val="0"/>
          <w:sz w:val="20"/>
          <w:szCs w:val="20"/>
        </w:rPr>
        <w:t xml:space="preserve"> energy </w:t>
      </w:r>
      <w:r w:rsidRPr="00C565D0">
        <w:rPr>
          <w:b w:val="0"/>
          <w:bCs/>
          <w:sz w:val="20"/>
          <w:szCs w:val="20"/>
        </w:rPr>
        <w:t>saving</w:t>
      </w:r>
      <w:r w:rsidR="003020E8" w:rsidRPr="00C565D0">
        <w:rPr>
          <w:b w:val="0"/>
          <w:bCs/>
          <w:sz w:val="20"/>
          <w:szCs w:val="20"/>
        </w:rPr>
        <w:t xml:space="preserve">s, </w:t>
      </w:r>
      <w:r w:rsidR="00D02C46" w:rsidRPr="00C565D0">
        <w:rPr>
          <w:b w:val="0"/>
          <w:bCs/>
          <w:sz w:val="20"/>
          <w:szCs w:val="20"/>
        </w:rPr>
        <w:t>switch</w:t>
      </w:r>
      <w:r w:rsidRPr="00C565D0">
        <w:rPr>
          <w:b w:val="0"/>
          <w:sz w:val="20"/>
          <w:szCs w:val="20"/>
        </w:rPr>
        <w:t xml:space="preserve"> to </w:t>
      </w:r>
      <w:r w:rsidR="00D02C46" w:rsidRPr="00C565D0">
        <w:rPr>
          <w:b w:val="0"/>
          <w:bCs/>
          <w:sz w:val="20"/>
          <w:szCs w:val="20"/>
        </w:rPr>
        <w:t>the renewables</w:t>
      </w:r>
      <w:r w:rsidRPr="00C565D0">
        <w:rPr>
          <w:b w:val="0"/>
          <w:bCs/>
          <w:sz w:val="20"/>
          <w:szCs w:val="20"/>
        </w:rPr>
        <w:t xml:space="preserve"> and</w:t>
      </w:r>
      <w:r w:rsidR="003020E8" w:rsidRPr="00C565D0">
        <w:rPr>
          <w:b w:val="0"/>
          <w:bCs/>
          <w:sz w:val="20"/>
          <w:szCs w:val="20"/>
        </w:rPr>
        <w:t xml:space="preserve"> high inflation</w:t>
      </w:r>
      <w:r w:rsidR="00D02C46" w:rsidRPr="00C565D0">
        <w:rPr>
          <w:b w:val="0"/>
          <w:bCs/>
          <w:sz w:val="20"/>
          <w:szCs w:val="20"/>
        </w:rPr>
        <w:t xml:space="preserve">. </w:t>
      </w:r>
    </w:p>
    <w:p w14:paraId="24A23194" w14:textId="77777777" w:rsidR="00EB7713" w:rsidRPr="00C565D0" w:rsidRDefault="00EB7713" w:rsidP="00EB7713">
      <w:pPr>
        <w:rPr>
          <w:sz w:val="22"/>
          <w:szCs w:val="22"/>
        </w:rPr>
      </w:pPr>
    </w:p>
    <w:p w14:paraId="46BDB445" w14:textId="49B65E1A" w:rsidR="00482C83" w:rsidRDefault="00827F95" w:rsidP="00EB7713">
      <w:pPr>
        <w:rPr>
          <w:rFonts w:ascii="Arial" w:eastAsia="Arial" w:hAnsi="Arial" w:cs="Arial"/>
          <w:bCs/>
          <w:color w:val="000000"/>
          <w:sz w:val="20"/>
          <w:szCs w:val="20"/>
        </w:rPr>
      </w:pPr>
      <w:r w:rsidRPr="00C565D0">
        <w:rPr>
          <w:rFonts w:ascii="Arial" w:eastAsia="Arial" w:hAnsi="Arial" w:cs="Arial"/>
          <w:bCs/>
          <w:color w:val="000000"/>
          <w:sz w:val="20"/>
          <w:szCs w:val="20"/>
        </w:rPr>
        <w:t xml:space="preserve">The </w:t>
      </w:r>
      <w:r w:rsidR="00463122" w:rsidRPr="00C565D0">
        <w:rPr>
          <w:rFonts w:ascii="Arial" w:eastAsia="Arial" w:hAnsi="Arial" w:cs="Arial"/>
          <w:bCs/>
          <w:color w:val="000000"/>
          <w:sz w:val="20"/>
          <w:szCs w:val="20"/>
        </w:rPr>
        <w:t>growing geo-political uncertainty</w:t>
      </w:r>
      <w:r w:rsidR="006A08AA" w:rsidRPr="00C565D0">
        <w:rPr>
          <w:rFonts w:ascii="Arial" w:eastAsia="Arial" w:hAnsi="Arial" w:cs="Arial"/>
          <w:bCs/>
          <w:color w:val="000000"/>
          <w:sz w:val="20"/>
          <w:szCs w:val="20"/>
        </w:rPr>
        <w:t xml:space="preserve">, </w:t>
      </w:r>
      <w:r w:rsidR="00052F53" w:rsidRPr="00C565D0">
        <w:rPr>
          <w:rFonts w:ascii="Arial" w:eastAsia="Arial" w:hAnsi="Arial" w:cs="Arial"/>
          <w:bCs/>
          <w:color w:val="000000"/>
          <w:sz w:val="20"/>
          <w:szCs w:val="20"/>
        </w:rPr>
        <w:t>price hikes</w:t>
      </w:r>
      <w:r w:rsidR="00463122" w:rsidRPr="00C565D0">
        <w:rPr>
          <w:rFonts w:ascii="Arial" w:eastAsia="Arial" w:hAnsi="Arial" w:cs="Arial"/>
          <w:bCs/>
          <w:color w:val="000000"/>
          <w:sz w:val="20"/>
          <w:szCs w:val="20"/>
        </w:rPr>
        <w:t xml:space="preserve"> </w:t>
      </w:r>
      <w:r w:rsidRPr="00C565D0">
        <w:rPr>
          <w:rFonts w:ascii="Arial" w:eastAsia="Arial" w:hAnsi="Arial" w:cs="Arial"/>
          <w:bCs/>
          <w:color w:val="000000"/>
          <w:sz w:val="20"/>
          <w:szCs w:val="20"/>
        </w:rPr>
        <w:t>led to s</w:t>
      </w:r>
      <w:r w:rsidR="00C0078D" w:rsidRPr="00C565D0">
        <w:rPr>
          <w:rFonts w:ascii="Arial" w:eastAsia="Arial" w:hAnsi="Arial" w:cs="Arial"/>
          <w:bCs/>
          <w:color w:val="000000"/>
          <w:sz w:val="20"/>
          <w:szCs w:val="20"/>
        </w:rPr>
        <w:t>luggishness in demand across Asia</w:t>
      </w:r>
      <w:r w:rsidR="00463122" w:rsidRPr="00C565D0">
        <w:rPr>
          <w:rFonts w:ascii="Arial" w:eastAsia="Arial" w:hAnsi="Arial" w:cs="Arial"/>
          <w:bCs/>
          <w:color w:val="000000"/>
          <w:sz w:val="20"/>
          <w:szCs w:val="20"/>
        </w:rPr>
        <w:t xml:space="preserve">, </w:t>
      </w:r>
      <w:r w:rsidR="00052F53" w:rsidRPr="00C565D0">
        <w:rPr>
          <w:rFonts w:ascii="Arial" w:eastAsia="Arial" w:hAnsi="Arial" w:cs="Arial"/>
          <w:bCs/>
          <w:color w:val="000000"/>
          <w:sz w:val="20"/>
          <w:szCs w:val="20"/>
        </w:rPr>
        <w:t xml:space="preserve">which </w:t>
      </w:r>
      <w:r w:rsidR="002E6119" w:rsidRPr="00C565D0">
        <w:rPr>
          <w:rFonts w:ascii="Arial" w:eastAsia="Arial" w:hAnsi="Arial" w:cs="Arial"/>
          <w:bCs/>
          <w:color w:val="000000"/>
          <w:sz w:val="20"/>
          <w:szCs w:val="20"/>
        </w:rPr>
        <w:t xml:space="preserve">accounts for </w:t>
      </w:r>
      <w:r w:rsidR="00052F53" w:rsidRPr="00C565D0">
        <w:rPr>
          <w:rFonts w:ascii="Arial" w:eastAsia="Arial" w:hAnsi="Arial" w:cs="Arial"/>
          <w:bCs/>
          <w:color w:val="000000"/>
          <w:sz w:val="20"/>
          <w:szCs w:val="20"/>
        </w:rPr>
        <w:t xml:space="preserve">over </w:t>
      </w:r>
      <w:r w:rsidR="002E6119" w:rsidRPr="00C565D0">
        <w:rPr>
          <w:rFonts w:ascii="Arial" w:eastAsia="Arial" w:hAnsi="Arial" w:cs="Arial"/>
          <w:bCs/>
          <w:color w:val="000000"/>
          <w:sz w:val="20"/>
          <w:szCs w:val="20"/>
        </w:rPr>
        <w:t>60-70% of the LNG demand.</w:t>
      </w:r>
      <w:r w:rsidR="00620982" w:rsidRPr="00C565D0">
        <w:rPr>
          <w:rFonts w:ascii="Arial" w:eastAsia="Arial" w:hAnsi="Arial" w:cs="Arial"/>
          <w:bCs/>
          <w:color w:val="000000"/>
          <w:sz w:val="20"/>
          <w:szCs w:val="20"/>
        </w:rPr>
        <w:t xml:space="preserve"> The</w:t>
      </w:r>
      <w:r w:rsidR="00482C83" w:rsidRPr="00C565D0">
        <w:rPr>
          <w:rFonts w:ascii="Arial" w:eastAsia="Arial" w:hAnsi="Arial" w:cs="Arial"/>
          <w:bCs/>
          <w:color w:val="000000"/>
          <w:sz w:val="20"/>
          <w:szCs w:val="20"/>
        </w:rPr>
        <w:t xml:space="preserve"> market witnessed slow procurement cu</w:t>
      </w:r>
      <w:r w:rsidR="002565A2">
        <w:rPr>
          <w:rFonts w:ascii="Arial" w:eastAsia="Arial" w:hAnsi="Arial" w:cs="Arial"/>
          <w:bCs/>
          <w:color w:val="000000"/>
          <w:sz w:val="20"/>
          <w:szCs w:val="20"/>
        </w:rPr>
        <w:t>t</w:t>
      </w:r>
      <w:r w:rsidR="00482C83" w:rsidRPr="00C565D0">
        <w:rPr>
          <w:rFonts w:ascii="Arial" w:eastAsia="Arial" w:hAnsi="Arial" w:cs="Arial"/>
          <w:bCs/>
          <w:color w:val="000000"/>
          <w:sz w:val="20"/>
          <w:szCs w:val="20"/>
        </w:rPr>
        <w:t xml:space="preserve">s from the major consumption </w:t>
      </w:r>
      <w:r w:rsidR="00EB1ADC">
        <w:rPr>
          <w:rFonts w:ascii="Arial" w:eastAsia="Arial" w:hAnsi="Arial" w:cs="Arial"/>
          <w:bCs/>
          <w:color w:val="000000"/>
          <w:sz w:val="20"/>
          <w:szCs w:val="20"/>
        </w:rPr>
        <w:t>centers</w:t>
      </w:r>
      <w:r w:rsidR="00482C83" w:rsidRPr="00C565D0">
        <w:rPr>
          <w:rFonts w:ascii="Arial" w:eastAsia="Arial" w:hAnsi="Arial" w:cs="Arial"/>
          <w:bCs/>
          <w:color w:val="000000"/>
          <w:sz w:val="20"/>
          <w:szCs w:val="20"/>
        </w:rPr>
        <w:t xml:space="preserve"> such as China and India. </w:t>
      </w:r>
    </w:p>
    <w:p w14:paraId="1544FD78" w14:textId="77777777" w:rsidR="00476270" w:rsidRDefault="00476270" w:rsidP="00EB7713">
      <w:pPr>
        <w:rPr>
          <w:rFonts w:ascii="Arial" w:eastAsia="Arial" w:hAnsi="Arial" w:cs="Arial"/>
          <w:bCs/>
          <w:color w:val="000000"/>
          <w:sz w:val="20"/>
          <w:szCs w:val="20"/>
        </w:rPr>
      </w:pPr>
    </w:p>
    <w:p w14:paraId="670908E2" w14:textId="12363902" w:rsidR="00476270" w:rsidRPr="00C565D0" w:rsidRDefault="00476270" w:rsidP="00EB7713">
      <w:pPr>
        <w:rPr>
          <w:rFonts w:ascii="Arial" w:eastAsia="Arial" w:hAnsi="Arial" w:cs="Arial"/>
          <w:bCs/>
          <w:color w:val="000000"/>
          <w:sz w:val="20"/>
          <w:szCs w:val="20"/>
        </w:rPr>
      </w:pPr>
      <w:r>
        <w:rPr>
          <w:rFonts w:ascii="Arial" w:eastAsia="Arial" w:hAnsi="Arial" w:cs="Arial"/>
          <w:bCs/>
          <w:color w:val="000000"/>
          <w:sz w:val="20"/>
          <w:szCs w:val="20"/>
        </w:rPr>
        <w:t xml:space="preserve">The </w:t>
      </w:r>
      <w:r w:rsidR="00FE58B6">
        <w:rPr>
          <w:rFonts w:ascii="Arial" w:eastAsia="Arial" w:hAnsi="Arial" w:cs="Arial"/>
          <w:bCs/>
          <w:color w:val="000000"/>
          <w:sz w:val="20"/>
          <w:szCs w:val="20"/>
        </w:rPr>
        <w:t xml:space="preserve">price dynamics </w:t>
      </w:r>
      <w:r w:rsidR="004D6859">
        <w:rPr>
          <w:rFonts w:ascii="Arial" w:eastAsia="Arial" w:hAnsi="Arial" w:cs="Arial"/>
          <w:bCs/>
          <w:color w:val="000000"/>
          <w:sz w:val="20"/>
          <w:szCs w:val="20"/>
        </w:rPr>
        <w:t>reflect</w:t>
      </w:r>
      <w:r w:rsidR="005E303F">
        <w:rPr>
          <w:rFonts w:ascii="Arial" w:eastAsia="Arial" w:hAnsi="Arial" w:cs="Arial"/>
          <w:bCs/>
          <w:color w:val="000000"/>
          <w:sz w:val="20"/>
          <w:szCs w:val="20"/>
        </w:rPr>
        <w:t xml:space="preserve">s significant changes in the </w:t>
      </w:r>
      <w:r w:rsidR="00CF191C">
        <w:rPr>
          <w:rFonts w:ascii="Arial" w:eastAsia="Arial" w:hAnsi="Arial" w:cs="Arial"/>
          <w:bCs/>
          <w:color w:val="000000"/>
          <w:sz w:val="20"/>
          <w:szCs w:val="20"/>
        </w:rPr>
        <w:t>LNG contract terms</w:t>
      </w:r>
      <w:r w:rsidR="00864742">
        <w:rPr>
          <w:rFonts w:ascii="Arial" w:eastAsia="Arial" w:hAnsi="Arial" w:cs="Arial"/>
          <w:bCs/>
          <w:color w:val="000000"/>
          <w:sz w:val="20"/>
          <w:szCs w:val="20"/>
        </w:rPr>
        <w:t>, which include price mechanism</w:t>
      </w:r>
      <w:r w:rsidR="00B93345">
        <w:rPr>
          <w:rFonts w:ascii="Arial" w:eastAsia="Arial" w:hAnsi="Arial" w:cs="Arial"/>
          <w:bCs/>
          <w:color w:val="000000"/>
          <w:sz w:val="20"/>
          <w:szCs w:val="20"/>
        </w:rPr>
        <w:t>s and</w:t>
      </w:r>
      <w:r w:rsidR="00BD3584">
        <w:rPr>
          <w:rFonts w:ascii="Arial" w:eastAsia="Arial" w:hAnsi="Arial" w:cs="Arial"/>
          <w:bCs/>
          <w:color w:val="000000"/>
          <w:sz w:val="20"/>
          <w:szCs w:val="20"/>
        </w:rPr>
        <w:t xml:space="preserve"> </w:t>
      </w:r>
      <w:r w:rsidR="00641477">
        <w:rPr>
          <w:rFonts w:ascii="Arial" w:eastAsia="Arial" w:hAnsi="Arial" w:cs="Arial"/>
          <w:bCs/>
          <w:color w:val="000000"/>
          <w:sz w:val="20"/>
          <w:szCs w:val="20"/>
        </w:rPr>
        <w:t xml:space="preserve">re-emergence of </w:t>
      </w:r>
      <w:r w:rsidR="003D7157">
        <w:rPr>
          <w:rFonts w:ascii="Arial" w:eastAsia="Arial" w:hAnsi="Arial" w:cs="Arial"/>
          <w:bCs/>
          <w:color w:val="000000"/>
          <w:sz w:val="20"/>
          <w:szCs w:val="20"/>
        </w:rPr>
        <w:t>long-term</w:t>
      </w:r>
      <w:r w:rsidR="00C56C68">
        <w:rPr>
          <w:rFonts w:ascii="Arial" w:eastAsia="Arial" w:hAnsi="Arial" w:cs="Arial"/>
          <w:bCs/>
          <w:color w:val="000000"/>
          <w:sz w:val="20"/>
          <w:szCs w:val="20"/>
        </w:rPr>
        <w:t xml:space="preserve"> agreements</w:t>
      </w:r>
      <w:r w:rsidR="003D7157">
        <w:rPr>
          <w:rFonts w:ascii="Arial" w:eastAsia="Arial" w:hAnsi="Arial" w:cs="Arial"/>
          <w:bCs/>
          <w:color w:val="000000"/>
          <w:sz w:val="20"/>
          <w:szCs w:val="20"/>
        </w:rPr>
        <w:t xml:space="preserve">. Changes in </w:t>
      </w:r>
      <w:r w:rsidR="00E5086A">
        <w:rPr>
          <w:rFonts w:ascii="Arial" w:eastAsia="Arial" w:hAnsi="Arial" w:cs="Arial"/>
          <w:bCs/>
          <w:color w:val="000000"/>
          <w:sz w:val="20"/>
          <w:szCs w:val="20"/>
        </w:rPr>
        <w:t>these contracts</w:t>
      </w:r>
      <w:r w:rsidR="003C3493">
        <w:rPr>
          <w:rFonts w:ascii="Arial" w:eastAsia="Arial" w:hAnsi="Arial" w:cs="Arial"/>
          <w:bCs/>
          <w:color w:val="000000"/>
          <w:sz w:val="20"/>
          <w:szCs w:val="20"/>
        </w:rPr>
        <w:t>, especially in response to the market</w:t>
      </w:r>
      <w:r w:rsidR="006D0C2B">
        <w:rPr>
          <w:rFonts w:ascii="Arial" w:eastAsia="Arial" w:hAnsi="Arial" w:cs="Arial"/>
          <w:bCs/>
          <w:color w:val="000000"/>
          <w:sz w:val="20"/>
          <w:szCs w:val="20"/>
        </w:rPr>
        <w:t xml:space="preserve">, lead to different </w:t>
      </w:r>
      <w:r w:rsidR="00DC5994">
        <w:rPr>
          <w:rFonts w:ascii="Arial" w:eastAsia="Arial" w:hAnsi="Arial" w:cs="Arial"/>
          <w:bCs/>
          <w:color w:val="000000"/>
          <w:sz w:val="20"/>
          <w:szCs w:val="20"/>
        </w:rPr>
        <w:t xml:space="preserve">price trends </w:t>
      </w:r>
      <w:r w:rsidR="007B4B12">
        <w:rPr>
          <w:rFonts w:ascii="Arial" w:eastAsia="Arial" w:hAnsi="Arial" w:cs="Arial"/>
          <w:bCs/>
          <w:color w:val="000000"/>
          <w:sz w:val="20"/>
          <w:szCs w:val="20"/>
        </w:rPr>
        <w:t>and hybrid contract mode</w:t>
      </w:r>
      <w:r w:rsidR="00154EA1">
        <w:rPr>
          <w:rFonts w:ascii="Arial" w:eastAsia="Arial" w:hAnsi="Arial" w:cs="Arial"/>
          <w:bCs/>
          <w:color w:val="000000"/>
          <w:sz w:val="20"/>
          <w:szCs w:val="20"/>
        </w:rPr>
        <w:t xml:space="preserve">ls. </w:t>
      </w:r>
      <w:r w:rsidR="006836DD">
        <w:rPr>
          <w:rFonts w:ascii="Arial" w:eastAsia="Arial" w:hAnsi="Arial" w:cs="Arial"/>
          <w:bCs/>
          <w:color w:val="000000"/>
          <w:sz w:val="20"/>
          <w:szCs w:val="20"/>
        </w:rPr>
        <w:t>The</w:t>
      </w:r>
      <w:r w:rsidR="0052234D">
        <w:rPr>
          <w:rFonts w:ascii="Arial" w:eastAsia="Arial" w:hAnsi="Arial" w:cs="Arial"/>
          <w:bCs/>
          <w:color w:val="000000"/>
          <w:sz w:val="20"/>
          <w:szCs w:val="20"/>
        </w:rPr>
        <w:t xml:space="preserve"> oil-based inde</w:t>
      </w:r>
      <w:r w:rsidR="00E31CEC">
        <w:rPr>
          <w:rFonts w:ascii="Arial" w:eastAsia="Arial" w:hAnsi="Arial" w:cs="Arial"/>
          <w:bCs/>
          <w:color w:val="000000"/>
          <w:sz w:val="20"/>
          <w:szCs w:val="20"/>
        </w:rPr>
        <w:t>xation is prevalent in the Asian markets</w:t>
      </w:r>
      <w:r w:rsidR="00A1758F">
        <w:rPr>
          <w:rFonts w:ascii="Arial" w:eastAsia="Arial" w:hAnsi="Arial" w:cs="Arial"/>
          <w:bCs/>
          <w:color w:val="000000"/>
          <w:sz w:val="20"/>
          <w:szCs w:val="20"/>
        </w:rPr>
        <w:t xml:space="preserve"> (</w:t>
      </w:r>
      <w:r w:rsidR="000C2FB9">
        <w:rPr>
          <w:rFonts w:ascii="Arial" w:eastAsia="Arial" w:hAnsi="Arial" w:cs="Arial"/>
          <w:bCs/>
          <w:color w:val="000000"/>
          <w:sz w:val="20"/>
          <w:szCs w:val="20"/>
        </w:rPr>
        <w:t xml:space="preserve">e.g., </w:t>
      </w:r>
      <w:r w:rsidR="00A1758F">
        <w:rPr>
          <w:rFonts w:ascii="Arial" w:eastAsia="Arial" w:hAnsi="Arial" w:cs="Arial"/>
          <w:bCs/>
          <w:color w:val="000000"/>
          <w:sz w:val="20"/>
          <w:szCs w:val="20"/>
        </w:rPr>
        <w:t>Japan-Korea marker or JKM)</w:t>
      </w:r>
      <w:r w:rsidR="00693381">
        <w:rPr>
          <w:rFonts w:ascii="Arial" w:eastAsia="Arial" w:hAnsi="Arial" w:cs="Arial"/>
          <w:bCs/>
          <w:color w:val="000000"/>
          <w:sz w:val="20"/>
          <w:szCs w:val="20"/>
        </w:rPr>
        <w:t xml:space="preserve">, while gas-index dominates across </w:t>
      </w:r>
      <w:r w:rsidR="00AB159E">
        <w:rPr>
          <w:rFonts w:ascii="Arial" w:eastAsia="Arial" w:hAnsi="Arial" w:cs="Arial"/>
          <w:bCs/>
          <w:color w:val="000000"/>
          <w:sz w:val="20"/>
          <w:szCs w:val="20"/>
        </w:rPr>
        <w:t>Europe</w:t>
      </w:r>
      <w:r w:rsidR="00B04007">
        <w:rPr>
          <w:rFonts w:ascii="Arial" w:eastAsia="Arial" w:hAnsi="Arial" w:cs="Arial"/>
          <w:bCs/>
          <w:color w:val="000000"/>
          <w:sz w:val="20"/>
          <w:szCs w:val="20"/>
        </w:rPr>
        <w:t xml:space="preserve"> (68% of the contracts)</w:t>
      </w:r>
      <w:r w:rsidR="003751C1">
        <w:rPr>
          <w:rFonts w:ascii="Arial" w:eastAsia="Arial" w:hAnsi="Arial" w:cs="Arial"/>
          <w:bCs/>
          <w:color w:val="000000"/>
          <w:sz w:val="20"/>
          <w:szCs w:val="20"/>
        </w:rPr>
        <w:t>, particularly in countries such as Belgi</w:t>
      </w:r>
      <w:r w:rsidR="009E6708">
        <w:rPr>
          <w:rFonts w:ascii="Arial" w:eastAsia="Arial" w:hAnsi="Arial" w:cs="Arial"/>
          <w:bCs/>
          <w:color w:val="000000"/>
          <w:sz w:val="20"/>
          <w:szCs w:val="20"/>
        </w:rPr>
        <w:t xml:space="preserve">um, </w:t>
      </w:r>
      <w:r w:rsidR="00D634CF">
        <w:rPr>
          <w:rFonts w:ascii="Arial" w:eastAsia="Arial" w:hAnsi="Arial" w:cs="Arial"/>
          <w:bCs/>
          <w:color w:val="000000"/>
          <w:sz w:val="20"/>
          <w:szCs w:val="20"/>
        </w:rPr>
        <w:t>Nederland,</w:t>
      </w:r>
      <w:r w:rsidR="009E6708">
        <w:rPr>
          <w:rFonts w:ascii="Arial" w:eastAsia="Arial" w:hAnsi="Arial" w:cs="Arial"/>
          <w:bCs/>
          <w:color w:val="000000"/>
          <w:sz w:val="20"/>
          <w:szCs w:val="20"/>
        </w:rPr>
        <w:t xml:space="preserve"> and UK, etc. (</w:t>
      </w:r>
      <w:r w:rsidR="00CF35AD">
        <w:rPr>
          <w:rFonts w:ascii="Arial" w:eastAsia="Arial" w:hAnsi="Arial" w:cs="Arial"/>
          <w:bCs/>
          <w:color w:val="000000"/>
          <w:sz w:val="20"/>
          <w:szCs w:val="20"/>
        </w:rPr>
        <w:t>Title Transfer Facility (</w:t>
      </w:r>
      <w:r w:rsidR="009E6708">
        <w:rPr>
          <w:rFonts w:ascii="Arial" w:eastAsia="Arial" w:hAnsi="Arial" w:cs="Arial"/>
          <w:bCs/>
          <w:color w:val="000000"/>
          <w:sz w:val="20"/>
          <w:szCs w:val="20"/>
        </w:rPr>
        <w:t>TTF</w:t>
      </w:r>
      <w:r w:rsidR="00CF35AD">
        <w:rPr>
          <w:rFonts w:ascii="Arial" w:eastAsia="Arial" w:hAnsi="Arial" w:cs="Arial"/>
          <w:bCs/>
          <w:color w:val="000000"/>
          <w:sz w:val="20"/>
          <w:szCs w:val="20"/>
        </w:rPr>
        <w:t>)</w:t>
      </w:r>
      <w:r w:rsidR="009E6708">
        <w:rPr>
          <w:rFonts w:ascii="Arial" w:eastAsia="Arial" w:hAnsi="Arial" w:cs="Arial"/>
          <w:bCs/>
          <w:color w:val="000000"/>
          <w:sz w:val="20"/>
          <w:szCs w:val="20"/>
        </w:rPr>
        <w:t xml:space="preserve"> -linked pricing). </w:t>
      </w:r>
      <w:r w:rsidR="00D634CF">
        <w:rPr>
          <w:rFonts w:ascii="Arial" w:eastAsia="Arial" w:hAnsi="Arial" w:cs="Arial"/>
          <w:bCs/>
          <w:color w:val="000000"/>
          <w:sz w:val="20"/>
          <w:szCs w:val="20"/>
        </w:rPr>
        <w:t xml:space="preserve">Whereas in North America </w:t>
      </w:r>
      <w:r w:rsidR="00177202">
        <w:rPr>
          <w:rFonts w:ascii="Arial" w:eastAsia="Arial" w:hAnsi="Arial" w:cs="Arial"/>
          <w:bCs/>
          <w:color w:val="000000"/>
          <w:sz w:val="20"/>
          <w:szCs w:val="20"/>
        </w:rPr>
        <w:t>is 100% gas-to-gas competition</w:t>
      </w:r>
      <w:r w:rsidR="00327EE6">
        <w:rPr>
          <w:rFonts w:ascii="Arial" w:eastAsia="Arial" w:hAnsi="Arial" w:cs="Arial"/>
          <w:bCs/>
          <w:color w:val="000000"/>
          <w:sz w:val="20"/>
          <w:szCs w:val="20"/>
        </w:rPr>
        <w:t xml:space="preserve"> (Henry Hub). </w:t>
      </w:r>
    </w:p>
    <w:p w14:paraId="1D19A6D8" w14:textId="77777777" w:rsidR="003C2102" w:rsidRDefault="003C2102" w:rsidP="00EB7713">
      <w:pPr>
        <w:rPr>
          <w:rFonts w:ascii="Arial" w:eastAsia="Arial" w:hAnsi="Arial" w:cs="Arial"/>
          <w:bCs/>
          <w:color w:val="000000"/>
          <w:sz w:val="20"/>
          <w:szCs w:val="20"/>
        </w:rPr>
      </w:pPr>
    </w:p>
    <w:p w14:paraId="51960CBE" w14:textId="7FC2A4D2" w:rsidR="003C2102" w:rsidRPr="00C565D0" w:rsidRDefault="003C2102" w:rsidP="00EB7713">
      <w:pPr>
        <w:rPr>
          <w:rFonts w:ascii="Arial" w:eastAsia="Arial" w:hAnsi="Arial" w:cs="Arial"/>
          <w:bCs/>
          <w:color w:val="000000"/>
          <w:sz w:val="20"/>
          <w:szCs w:val="20"/>
        </w:rPr>
      </w:pPr>
      <w:r>
        <w:rPr>
          <w:rFonts w:ascii="Arial" w:eastAsia="Arial" w:hAnsi="Arial" w:cs="Arial"/>
          <w:bCs/>
          <w:color w:val="000000"/>
          <w:sz w:val="20"/>
          <w:szCs w:val="20"/>
        </w:rPr>
        <w:t xml:space="preserve">Some of the recently signed contracts </w:t>
      </w:r>
      <w:r w:rsidR="009020EA">
        <w:rPr>
          <w:rFonts w:ascii="Arial" w:eastAsia="Arial" w:hAnsi="Arial" w:cs="Arial"/>
          <w:bCs/>
          <w:color w:val="000000"/>
          <w:sz w:val="20"/>
          <w:szCs w:val="20"/>
        </w:rPr>
        <w:t>f</w:t>
      </w:r>
      <w:r w:rsidR="00961911">
        <w:rPr>
          <w:rFonts w:ascii="Arial" w:eastAsia="Arial" w:hAnsi="Arial" w:cs="Arial"/>
          <w:bCs/>
          <w:color w:val="000000"/>
          <w:sz w:val="20"/>
          <w:szCs w:val="20"/>
        </w:rPr>
        <w:t xml:space="preserve">or LNG </w:t>
      </w:r>
      <w:r w:rsidR="009020EA">
        <w:rPr>
          <w:rFonts w:ascii="Arial" w:eastAsia="Arial" w:hAnsi="Arial" w:cs="Arial"/>
          <w:bCs/>
          <w:color w:val="000000"/>
          <w:sz w:val="20"/>
          <w:szCs w:val="20"/>
        </w:rPr>
        <w:t xml:space="preserve">supply </w:t>
      </w:r>
      <w:r w:rsidR="00961911">
        <w:rPr>
          <w:rFonts w:ascii="Arial" w:eastAsia="Arial" w:hAnsi="Arial" w:cs="Arial"/>
          <w:bCs/>
          <w:color w:val="000000"/>
          <w:sz w:val="20"/>
          <w:szCs w:val="20"/>
        </w:rPr>
        <w:t>especially the Mozambique</w:t>
      </w:r>
      <w:r>
        <w:rPr>
          <w:rFonts w:ascii="Arial" w:eastAsia="Arial" w:hAnsi="Arial" w:cs="Arial"/>
          <w:bCs/>
          <w:color w:val="000000"/>
          <w:sz w:val="20"/>
          <w:szCs w:val="20"/>
        </w:rPr>
        <w:t xml:space="preserve"> </w:t>
      </w:r>
      <w:r w:rsidR="00907130">
        <w:rPr>
          <w:rFonts w:ascii="Arial" w:eastAsia="Arial" w:hAnsi="Arial" w:cs="Arial"/>
          <w:bCs/>
          <w:color w:val="000000"/>
          <w:sz w:val="20"/>
          <w:szCs w:val="20"/>
        </w:rPr>
        <w:t xml:space="preserve">LNG project, the offtake agreement has been signed by the counterparties basis </w:t>
      </w:r>
      <w:r w:rsidR="00A12122">
        <w:rPr>
          <w:rFonts w:ascii="Arial" w:eastAsia="Arial" w:hAnsi="Arial" w:cs="Arial"/>
          <w:bCs/>
          <w:color w:val="000000"/>
          <w:sz w:val="20"/>
          <w:szCs w:val="20"/>
        </w:rPr>
        <w:t xml:space="preserve">both oil and gas indexed </w:t>
      </w:r>
      <w:r w:rsidR="00A5267E">
        <w:rPr>
          <w:rFonts w:ascii="Arial" w:eastAsia="Arial" w:hAnsi="Arial" w:cs="Arial"/>
          <w:bCs/>
          <w:color w:val="000000"/>
          <w:sz w:val="20"/>
          <w:szCs w:val="20"/>
        </w:rPr>
        <w:t xml:space="preserve">formula (Hybrid </w:t>
      </w:r>
      <w:r w:rsidR="00C80D53">
        <w:rPr>
          <w:rFonts w:ascii="Arial" w:eastAsia="Arial" w:hAnsi="Arial" w:cs="Arial"/>
          <w:bCs/>
          <w:color w:val="000000"/>
          <w:sz w:val="20"/>
          <w:szCs w:val="20"/>
        </w:rPr>
        <w:t>indexation)</w:t>
      </w:r>
      <w:r w:rsidR="00587545">
        <w:rPr>
          <w:rFonts w:ascii="Arial" w:eastAsia="Arial" w:hAnsi="Arial" w:cs="Arial"/>
          <w:bCs/>
          <w:color w:val="000000"/>
          <w:sz w:val="20"/>
          <w:szCs w:val="20"/>
        </w:rPr>
        <w:t xml:space="preserve">, which </w:t>
      </w:r>
      <w:r w:rsidR="0024747F">
        <w:rPr>
          <w:rFonts w:ascii="Arial" w:eastAsia="Arial" w:hAnsi="Arial" w:cs="Arial"/>
          <w:bCs/>
          <w:color w:val="000000"/>
          <w:sz w:val="20"/>
          <w:szCs w:val="20"/>
        </w:rPr>
        <w:t>can be represented as LNG prices</w:t>
      </w:r>
      <w:r w:rsidR="00C80D53">
        <w:rPr>
          <w:rFonts w:ascii="Arial" w:eastAsia="Arial" w:hAnsi="Arial" w:cs="Arial"/>
          <w:bCs/>
          <w:color w:val="000000"/>
          <w:sz w:val="20"/>
          <w:szCs w:val="20"/>
        </w:rPr>
        <w:t xml:space="preserve"> </w:t>
      </w:r>
      <w:r w:rsidR="00CB22F4">
        <w:rPr>
          <w:rFonts w:ascii="Arial" w:eastAsia="Arial" w:hAnsi="Arial" w:cs="Arial"/>
          <w:bCs/>
          <w:color w:val="000000"/>
          <w:sz w:val="20"/>
          <w:szCs w:val="20"/>
        </w:rPr>
        <w:t xml:space="preserve">= Weight </w:t>
      </w:r>
      <w:r w:rsidR="00CA0650">
        <w:rPr>
          <w:rFonts w:ascii="Arial" w:eastAsia="Arial" w:hAnsi="Arial" w:cs="Arial"/>
          <w:bCs/>
          <w:color w:val="000000"/>
          <w:sz w:val="20"/>
          <w:szCs w:val="20"/>
        </w:rPr>
        <w:t>A</w:t>
      </w:r>
      <w:r w:rsidR="00CB22F4">
        <w:rPr>
          <w:rFonts w:ascii="Arial" w:eastAsia="Arial" w:hAnsi="Arial" w:cs="Arial"/>
          <w:bCs/>
          <w:color w:val="000000"/>
          <w:sz w:val="20"/>
          <w:szCs w:val="20"/>
        </w:rPr>
        <w:t xml:space="preserve"> % </w:t>
      </w:r>
      <w:r w:rsidR="00CA0650">
        <w:rPr>
          <w:rFonts w:ascii="Arial" w:eastAsia="Arial" w:hAnsi="Arial" w:cs="Arial"/>
          <w:bCs/>
          <w:color w:val="000000"/>
          <w:sz w:val="20"/>
          <w:szCs w:val="20"/>
        </w:rPr>
        <w:t xml:space="preserve">x (Henry Hub </w:t>
      </w:r>
      <w:r w:rsidR="00583E18">
        <w:rPr>
          <w:rFonts w:ascii="Arial" w:eastAsia="Arial" w:hAnsi="Arial" w:cs="Arial"/>
          <w:bCs/>
          <w:color w:val="000000"/>
          <w:sz w:val="20"/>
          <w:szCs w:val="20"/>
        </w:rPr>
        <w:t>price</w:t>
      </w:r>
      <w:r w:rsidR="00CA0650">
        <w:rPr>
          <w:rFonts w:ascii="Arial" w:eastAsia="Arial" w:hAnsi="Arial" w:cs="Arial"/>
          <w:bCs/>
          <w:color w:val="000000"/>
          <w:sz w:val="20"/>
          <w:szCs w:val="20"/>
        </w:rPr>
        <w:t xml:space="preserve"> + Fixed Premium)</w:t>
      </w:r>
      <w:r w:rsidR="00CB22F4">
        <w:rPr>
          <w:rFonts w:ascii="Arial" w:eastAsia="Arial" w:hAnsi="Arial" w:cs="Arial"/>
          <w:bCs/>
          <w:color w:val="000000"/>
          <w:sz w:val="20"/>
          <w:szCs w:val="20"/>
        </w:rPr>
        <w:t xml:space="preserve"> </w:t>
      </w:r>
      <w:r w:rsidR="00F366AA">
        <w:rPr>
          <w:rFonts w:ascii="Arial" w:eastAsia="Arial" w:hAnsi="Arial" w:cs="Arial"/>
          <w:bCs/>
          <w:color w:val="000000"/>
          <w:sz w:val="20"/>
          <w:szCs w:val="20"/>
        </w:rPr>
        <w:t>+ Weight B% (</w:t>
      </w:r>
      <w:r w:rsidR="005E1786">
        <w:rPr>
          <w:rFonts w:ascii="Arial" w:eastAsia="Arial" w:hAnsi="Arial" w:cs="Arial"/>
          <w:bCs/>
          <w:color w:val="000000"/>
          <w:sz w:val="20"/>
          <w:szCs w:val="20"/>
        </w:rPr>
        <w:t xml:space="preserve">slope of oil index </w:t>
      </w:r>
      <w:r w:rsidR="003B0AA6">
        <w:rPr>
          <w:rFonts w:ascii="Arial" w:eastAsia="Arial" w:hAnsi="Arial" w:cs="Arial"/>
          <w:bCs/>
          <w:color w:val="000000"/>
          <w:sz w:val="20"/>
          <w:szCs w:val="20"/>
        </w:rPr>
        <w:t>x oil prices)</w:t>
      </w:r>
      <w:r w:rsidR="00DF636E">
        <w:rPr>
          <w:rFonts w:ascii="Arial" w:eastAsia="Arial" w:hAnsi="Arial" w:cs="Arial"/>
          <w:bCs/>
          <w:color w:val="000000"/>
          <w:sz w:val="20"/>
          <w:szCs w:val="20"/>
        </w:rPr>
        <w:t xml:space="preserve">. </w:t>
      </w:r>
    </w:p>
    <w:p w14:paraId="7CF2F939" w14:textId="77777777" w:rsidR="000C2FB9" w:rsidRDefault="000C2FB9" w:rsidP="00EB7713">
      <w:pPr>
        <w:rPr>
          <w:rFonts w:ascii="Arial" w:eastAsia="Arial" w:hAnsi="Arial" w:cs="Arial"/>
          <w:bCs/>
          <w:color w:val="000000"/>
          <w:sz w:val="20"/>
          <w:szCs w:val="20"/>
        </w:rPr>
      </w:pPr>
    </w:p>
    <w:p w14:paraId="669270FA" w14:textId="103FC8AA" w:rsidR="000C2FB9" w:rsidRPr="00AD79E1" w:rsidRDefault="000C2FB9" w:rsidP="00EB7713">
      <w:pPr>
        <w:rPr>
          <w:rFonts w:ascii="Arial" w:eastAsia="Arial" w:hAnsi="Arial" w:cs="Arial"/>
          <w:b/>
          <w:color w:val="000000"/>
          <w:sz w:val="20"/>
          <w:szCs w:val="20"/>
        </w:rPr>
      </w:pPr>
      <w:r>
        <w:rPr>
          <w:rFonts w:ascii="Arial" w:eastAsia="Arial" w:hAnsi="Arial" w:cs="Arial"/>
          <w:color w:val="000000"/>
          <w:sz w:val="20"/>
          <w:szCs w:val="20"/>
        </w:rPr>
        <w:t xml:space="preserve">The changes reflect in </w:t>
      </w:r>
      <w:r w:rsidR="00B90E11">
        <w:rPr>
          <w:rFonts w:ascii="Arial" w:eastAsia="Arial" w:hAnsi="Arial" w:cs="Arial"/>
          <w:color w:val="000000"/>
          <w:sz w:val="20"/>
          <w:szCs w:val="20"/>
        </w:rPr>
        <w:t xml:space="preserve">the trends as gap widens between Brent and LNG prices across </w:t>
      </w:r>
      <w:r w:rsidR="004733B4">
        <w:rPr>
          <w:rFonts w:ascii="Arial" w:eastAsia="Arial" w:hAnsi="Arial" w:cs="Arial"/>
          <w:color w:val="000000"/>
          <w:sz w:val="20"/>
          <w:szCs w:val="20"/>
        </w:rPr>
        <w:t>Asia</w:t>
      </w:r>
      <w:r w:rsidR="00B90E11">
        <w:rPr>
          <w:rFonts w:ascii="Arial" w:eastAsia="Arial" w:hAnsi="Arial" w:cs="Arial"/>
          <w:color w:val="000000"/>
          <w:sz w:val="20"/>
          <w:szCs w:val="20"/>
        </w:rPr>
        <w:t xml:space="preserve">, </w:t>
      </w:r>
      <w:r w:rsidR="004733B4">
        <w:rPr>
          <w:rFonts w:ascii="Arial" w:eastAsia="Arial" w:hAnsi="Arial" w:cs="Arial"/>
          <w:color w:val="000000"/>
          <w:sz w:val="20"/>
          <w:szCs w:val="20"/>
        </w:rPr>
        <w:t>indicating</w:t>
      </w:r>
      <w:r w:rsidR="004877DB">
        <w:rPr>
          <w:rFonts w:ascii="Arial" w:eastAsia="Arial" w:hAnsi="Arial" w:cs="Arial"/>
          <w:color w:val="000000"/>
          <w:sz w:val="20"/>
          <w:szCs w:val="20"/>
        </w:rPr>
        <w:t xml:space="preserve"> prices being </w:t>
      </w:r>
      <w:r w:rsidR="006C7DEA">
        <w:rPr>
          <w:rFonts w:ascii="Arial" w:eastAsia="Arial" w:hAnsi="Arial" w:cs="Arial"/>
          <w:color w:val="000000"/>
          <w:sz w:val="20"/>
          <w:szCs w:val="20"/>
        </w:rPr>
        <w:t>moving away from oil-based indexation</w:t>
      </w:r>
      <w:r w:rsidR="006C7DEA" w:rsidRPr="00AD79E1">
        <w:rPr>
          <w:rFonts w:ascii="Arial" w:eastAsia="Arial" w:hAnsi="Arial" w:cs="Arial"/>
          <w:b/>
          <w:color w:val="000000"/>
          <w:sz w:val="20"/>
          <w:szCs w:val="20"/>
        </w:rPr>
        <w:t xml:space="preserve">. </w:t>
      </w:r>
      <w:r w:rsidR="004733B4" w:rsidRPr="00AD79E1">
        <w:rPr>
          <w:rFonts w:ascii="Arial" w:eastAsia="Arial" w:hAnsi="Arial" w:cs="Arial"/>
          <w:b/>
          <w:color w:val="000000"/>
          <w:sz w:val="20"/>
          <w:szCs w:val="20"/>
        </w:rPr>
        <w:t>The</w:t>
      </w:r>
      <w:r w:rsidR="00827B24" w:rsidRPr="00AD79E1">
        <w:rPr>
          <w:rFonts w:ascii="Arial" w:eastAsia="Arial" w:hAnsi="Arial" w:cs="Arial"/>
          <w:b/>
          <w:color w:val="000000"/>
          <w:sz w:val="20"/>
          <w:szCs w:val="20"/>
        </w:rPr>
        <w:t xml:space="preserve"> LNG contracts </w:t>
      </w:r>
      <w:r w:rsidR="00D43829" w:rsidRPr="00AD79E1">
        <w:rPr>
          <w:rFonts w:ascii="Arial" w:eastAsia="Arial" w:hAnsi="Arial" w:cs="Arial"/>
          <w:b/>
          <w:color w:val="000000"/>
          <w:sz w:val="20"/>
          <w:szCs w:val="20"/>
        </w:rPr>
        <w:t>are being</w:t>
      </w:r>
      <w:r w:rsidR="00AD79E1" w:rsidRPr="00AD79E1">
        <w:rPr>
          <w:rFonts w:ascii="Arial" w:eastAsia="Arial" w:hAnsi="Arial" w:cs="Arial"/>
          <w:b/>
          <w:color w:val="000000"/>
          <w:sz w:val="20"/>
          <w:szCs w:val="20"/>
        </w:rPr>
        <w:t xml:space="preserve"> </w:t>
      </w:r>
      <w:r w:rsidR="00827B24" w:rsidRPr="00AD79E1">
        <w:rPr>
          <w:rFonts w:ascii="Arial" w:eastAsia="Arial" w:hAnsi="Arial" w:cs="Arial"/>
          <w:b/>
          <w:color w:val="000000"/>
          <w:sz w:val="20"/>
          <w:szCs w:val="20"/>
        </w:rPr>
        <w:t>equipped to deal with extreme price and demand volatility.</w:t>
      </w:r>
    </w:p>
    <w:p w14:paraId="6FACB671" w14:textId="77777777" w:rsidR="007F3E99" w:rsidRDefault="007F3E99" w:rsidP="00EB7713">
      <w:pPr>
        <w:rPr>
          <w:rFonts w:ascii="Arial" w:eastAsia="Arial" w:hAnsi="Arial" w:cs="Arial"/>
          <w:bCs/>
          <w:color w:val="000000"/>
          <w:sz w:val="22"/>
          <w:szCs w:val="22"/>
        </w:rPr>
      </w:pPr>
    </w:p>
    <w:p w14:paraId="0F25BE39" w14:textId="77777777" w:rsidR="007F3E99" w:rsidRDefault="007F3E99" w:rsidP="00A47D3D">
      <w:pPr>
        <w:pStyle w:val="Heading2"/>
        <w:ind w:left="15"/>
        <w:jc w:val="both"/>
      </w:pPr>
    </w:p>
    <w:p w14:paraId="5744915E" w14:textId="4112F3F4" w:rsidR="00A47D3D" w:rsidRDefault="00A47D3D" w:rsidP="00A47D3D">
      <w:pPr>
        <w:pStyle w:val="Heading2"/>
        <w:ind w:left="15"/>
        <w:jc w:val="both"/>
      </w:pPr>
      <w:r>
        <w:t xml:space="preserve">Figure 3: Price volatility and spread -TTF, JKM and HH (2017- 2023 Q1) </w:t>
      </w:r>
    </w:p>
    <w:p w14:paraId="7C899B7C" w14:textId="77777777" w:rsidR="00A47D3D" w:rsidRDefault="00A47D3D" w:rsidP="00A47D3D">
      <w:pPr>
        <w:spacing w:after="222" w:line="259" w:lineRule="auto"/>
        <w:ind w:left="20"/>
        <w:jc w:val="both"/>
      </w:pPr>
      <w:r>
        <w:rPr>
          <w:rFonts w:ascii="Calibri" w:eastAsia="Calibri" w:hAnsi="Calibri" w:cs="Calibri"/>
          <w:noProof/>
          <w:sz w:val="22"/>
        </w:rPr>
        <mc:AlternateContent>
          <mc:Choice Requires="wpg">
            <w:drawing>
              <wp:inline distT="0" distB="0" distL="0" distR="0" wp14:anchorId="58F344A6" wp14:editId="079D7D82">
                <wp:extent cx="6908406" cy="12700"/>
                <wp:effectExtent l="0" t="0" r="0" b="0"/>
                <wp:docPr id="16" name="Group 16"/>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17"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3D333" id="Group 16"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" path="m,l6908406,e" filled="f" strokeweight="1pt">
                  <v:stroke miterlimit="1" joinstyle="miter"/>
                  <v:path arrowok="t" textboxrect="0,0,6908406,0"/>
                </v:shape>
                <w10:anchorlock/>
              </v:group>
            </w:pict>
          </mc:Fallback>
        </mc:AlternateContent>
      </w:r>
    </w:p>
    <w:p w14:paraId="461EEA2B" w14:textId="77777777" w:rsidR="00A47D3D" w:rsidRDefault="00A47D3D" w:rsidP="00A47D3D">
      <w:pPr>
        <w:pStyle w:val="Heading3"/>
        <w:spacing w:after="504"/>
        <w:ind w:left="-5"/>
        <w:jc w:val="both"/>
      </w:pPr>
      <w:r>
        <w:t xml:space="preserve">Rise in prices post COVID was underpinned by </w:t>
      </w:r>
      <w:r w:rsidRPr="00D61B98">
        <w:t>for low carbon fuel in Europe and Asia</w:t>
      </w:r>
      <w:r>
        <w:t>, creating arbitrage opportunity for traders as well as portfolio players.</w:t>
      </w:r>
    </w:p>
    <w:p w14:paraId="2B0A52DB" w14:textId="77777777" w:rsidR="00A47D3D" w:rsidRDefault="00A47D3D" w:rsidP="00A47D3D">
      <w:pPr>
        <w:jc w:val="both"/>
      </w:pPr>
      <w:r>
        <w:rPr>
          <w:noProof/>
        </w:rPr>
        <mc:AlternateContent>
          <mc:Choice Requires="wps">
            <w:drawing>
              <wp:anchor distT="0" distB="0" distL="114300" distR="114300" simplePos="0" relativeHeight="251658248" behindDoc="0" locked="0" layoutInCell="1" allowOverlap="1" wp14:anchorId="3FE4989A" wp14:editId="3FBF2483">
                <wp:simplePos x="0" y="0"/>
                <wp:positionH relativeFrom="column">
                  <wp:posOffset>6125844</wp:posOffset>
                </wp:positionH>
                <wp:positionV relativeFrom="paragraph">
                  <wp:posOffset>683895</wp:posOffset>
                </wp:positionV>
                <wp:extent cx="45719" cy="1550670"/>
                <wp:effectExtent l="76200" t="38100" r="50165" b="49530"/>
                <wp:wrapNone/>
                <wp:docPr id="20" name="Straight Arrow Connector 20"/>
                <wp:cNvGraphicFramePr/>
                <a:graphic xmlns:a="http://schemas.openxmlformats.org/drawingml/2006/main">
                  <a:graphicData uri="http://schemas.microsoft.com/office/word/2010/wordprocessingShape">
                    <wps:wsp>
                      <wps:cNvCnPr/>
                      <wps:spPr>
                        <a:xfrm flipH="1">
                          <a:off x="0" y="0"/>
                          <a:ext cx="45719" cy="1550670"/>
                        </a:xfrm>
                        <a:prstGeom prst="straightConnector1">
                          <a:avLst/>
                        </a:prstGeom>
                        <a:ln>
                          <a:solidFill>
                            <a:schemeClr val="tx1"/>
                          </a:solidFill>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28E1F0" id="_x0000_t32" coordsize="21600,21600" o:spt="32" o:oned="t" path="m,l21600,21600e" filled="f">
                <v:path arrowok="t" fillok="f" o:connecttype="none"/>
                <o:lock v:ext="edit" shapetype="t"/>
              </v:shapetype>
              <v:shape id="Straight Arrow Connector 20" o:spid="_x0000_s1026" type="#_x0000_t32" style="position:absolute;margin-left:482.35pt;margin-top:53.85pt;width:3.6pt;height:122.1pt;flip:x;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" strokecolor="black [3213]" strokeweight=".5pt">
                <v:stroke dashstyle="dash" startarrow="block" endarrow="block" joinstyle="miter"/>
              </v:shape>
            </w:pict>
          </mc:Fallback>
        </mc:AlternateContent>
      </w:r>
      <w:r>
        <w:rPr>
          <w:noProof/>
        </w:rPr>
        <mc:AlternateContent>
          <mc:Choice Requires="wps">
            <w:drawing>
              <wp:anchor distT="0" distB="0" distL="114300" distR="114300" simplePos="0" relativeHeight="251658247" behindDoc="0" locked="0" layoutInCell="1" allowOverlap="1" wp14:anchorId="22E883E4" wp14:editId="4D18948C">
                <wp:simplePos x="0" y="0"/>
                <wp:positionH relativeFrom="column">
                  <wp:posOffset>5135245</wp:posOffset>
                </wp:positionH>
                <wp:positionV relativeFrom="paragraph">
                  <wp:posOffset>513715</wp:posOffset>
                </wp:positionV>
                <wp:extent cx="1524000" cy="2179320"/>
                <wp:effectExtent l="0" t="0" r="19050" b="11430"/>
                <wp:wrapNone/>
                <wp:docPr id="19" name="Oval 19"/>
                <wp:cNvGraphicFramePr/>
                <a:graphic xmlns:a="http://schemas.openxmlformats.org/drawingml/2006/main">
                  <a:graphicData uri="http://schemas.microsoft.com/office/word/2010/wordprocessingShape">
                    <wps:wsp>
                      <wps:cNvSpPr/>
                      <wps:spPr>
                        <a:xfrm>
                          <a:off x="0" y="0"/>
                          <a:ext cx="1524000" cy="2179320"/>
                        </a:xfrm>
                        <a:prstGeom prst="ellipse">
                          <a:avLst/>
                        </a:prstGeom>
                        <a:noFill/>
                        <a:ln w="31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396197" w14:textId="77777777" w:rsidR="00A47D3D" w:rsidRDefault="00A47D3D" w:rsidP="00A47D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883E4" id="Oval 19" o:spid="_x0000_s1034" style="position:absolute;left:0;text-align:left;margin-left:404.35pt;margin-top:40.45pt;width:120pt;height:171.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" filled="f" strokecolor="#a5a5a5 [3206]" strokeweight=".25pt">
                <v:stroke joinstyle="miter"/>
                <v:textbox>
                  <w:txbxContent>
                    <w:p w14:paraId="75396197" w14:textId="77777777" w:rsidR="00A47D3D" w:rsidRDefault="00A47D3D" w:rsidP="00A47D3D">
                      <w:pPr>
                        <w:jc w:val="center"/>
                      </w:pPr>
                    </w:p>
                  </w:txbxContent>
                </v:textbox>
              </v:oval>
            </w:pict>
          </mc:Fallback>
        </mc:AlternateContent>
      </w:r>
      <w:r>
        <w:rPr>
          <w:noProof/>
        </w:rPr>
        <w:drawing>
          <wp:inline distT="0" distB="0" distL="0" distR="0" wp14:anchorId="4307AD14" wp14:editId="0B764B53">
            <wp:extent cx="6920230" cy="29040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923276" cy="2905345"/>
                    </a:xfrm>
                    <a:prstGeom prst="rect">
                      <a:avLst/>
                    </a:prstGeom>
                    <a:noFill/>
                    <a:ln>
                      <a:noFill/>
                    </a:ln>
                  </pic:spPr>
                </pic:pic>
              </a:graphicData>
            </a:graphic>
          </wp:inline>
        </w:drawing>
      </w:r>
    </w:p>
    <w:p w14:paraId="4619703A" w14:textId="77777777" w:rsidR="00A47D3D" w:rsidRDefault="00A47D3D" w:rsidP="00A47D3D">
      <w:pPr>
        <w:jc w:val="both"/>
      </w:pPr>
    </w:p>
    <w:p w14:paraId="3AFD20B6" w14:textId="10D58522" w:rsidR="007566B1" w:rsidRDefault="002C58BC" w:rsidP="007C66CE">
      <w:pPr>
        <w:pStyle w:val="Heading2"/>
        <w:ind w:left="15"/>
        <w:jc w:val="both"/>
        <w:rPr>
          <w:b w:val="0"/>
          <w:sz w:val="19"/>
        </w:rPr>
      </w:pPr>
      <w:r>
        <w:rPr>
          <w:b w:val="0"/>
          <w:sz w:val="19"/>
        </w:rPr>
        <w:lastRenderedPageBreak/>
        <w:t xml:space="preserve">Traditionally, </w:t>
      </w:r>
      <w:r w:rsidR="00466C39">
        <w:rPr>
          <w:b w:val="0"/>
          <w:sz w:val="19"/>
        </w:rPr>
        <w:t>l</w:t>
      </w:r>
      <w:r w:rsidR="009D1079">
        <w:rPr>
          <w:b w:val="0"/>
          <w:sz w:val="19"/>
        </w:rPr>
        <w:t>ong</w:t>
      </w:r>
      <w:r w:rsidR="0054060B">
        <w:rPr>
          <w:b w:val="0"/>
          <w:sz w:val="19"/>
        </w:rPr>
        <w:t>-</w:t>
      </w:r>
      <w:r w:rsidR="009D1079">
        <w:rPr>
          <w:b w:val="0"/>
          <w:sz w:val="19"/>
        </w:rPr>
        <w:t xml:space="preserve">term </w:t>
      </w:r>
      <w:r>
        <w:rPr>
          <w:b w:val="0"/>
          <w:sz w:val="19"/>
        </w:rPr>
        <w:t xml:space="preserve">LNG </w:t>
      </w:r>
      <w:r w:rsidR="00466C39">
        <w:rPr>
          <w:b w:val="0"/>
          <w:sz w:val="19"/>
        </w:rPr>
        <w:t xml:space="preserve">contracts </w:t>
      </w:r>
      <w:r w:rsidR="008A3BD7">
        <w:rPr>
          <w:b w:val="0"/>
          <w:sz w:val="19"/>
        </w:rPr>
        <w:t xml:space="preserve">i.e., above ten </w:t>
      </w:r>
      <w:r w:rsidR="00D729F6">
        <w:rPr>
          <w:b w:val="0"/>
          <w:sz w:val="19"/>
        </w:rPr>
        <w:t xml:space="preserve">years or beyond </w:t>
      </w:r>
      <w:r w:rsidR="00466C39">
        <w:rPr>
          <w:b w:val="0"/>
          <w:sz w:val="19"/>
        </w:rPr>
        <w:t xml:space="preserve">were signed between export LNG terminals </w:t>
      </w:r>
      <w:r w:rsidR="00D729F6">
        <w:rPr>
          <w:b w:val="0"/>
          <w:sz w:val="19"/>
        </w:rPr>
        <w:t xml:space="preserve">and </w:t>
      </w:r>
      <w:r w:rsidR="00466C39">
        <w:rPr>
          <w:b w:val="0"/>
          <w:sz w:val="19"/>
        </w:rPr>
        <w:t xml:space="preserve">the </w:t>
      </w:r>
      <w:r w:rsidR="00D729F6">
        <w:rPr>
          <w:b w:val="0"/>
          <w:sz w:val="19"/>
        </w:rPr>
        <w:t>LNG customers</w:t>
      </w:r>
      <w:r w:rsidR="00996E21">
        <w:rPr>
          <w:b w:val="0"/>
          <w:sz w:val="19"/>
        </w:rPr>
        <w:t xml:space="preserve"> to safeguard the </w:t>
      </w:r>
      <w:r w:rsidR="003629CA">
        <w:rPr>
          <w:b w:val="0"/>
          <w:sz w:val="19"/>
        </w:rPr>
        <w:t xml:space="preserve">producers and customer </w:t>
      </w:r>
      <w:r w:rsidR="008A3BD7">
        <w:rPr>
          <w:b w:val="0"/>
          <w:sz w:val="19"/>
        </w:rPr>
        <w:t>interests</w:t>
      </w:r>
      <w:r w:rsidR="003629CA">
        <w:rPr>
          <w:b w:val="0"/>
          <w:sz w:val="19"/>
        </w:rPr>
        <w:t xml:space="preserve">. </w:t>
      </w:r>
      <w:r w:rsidR="00D729F6">
        <w:rPr>
          <w:b w:val="0"/>
          <w:sz w:val="19"/>
        </w:rPr>
        <w:t xml:space="preserve">However, </w:t>
      </w:r>
      <w:r w:rsidR="0054060B">
        <w:rPr>
          <w:b w:val="0"/>
          <w:sz w:val="19"/>
        </w:rPr>
        <w:t xml:space="preserve">with increase in the natural gas production and demand in the market, </w:t>
      </w:r>
      <w:r w:rsidR="003629CA">
        <w:rPr>
          <w:b w:val="0"/>
          <w:sz w:val="19"/>
        </w:rPr>
        <w:t xml:space="preserve">the </w:t>
      </w:r>
      <w:r w:rsidR="00F62F8B">
        <w:rPr>
          <w:b w:val="0"/>
          <w:sz w:val="19"/>
        </w:rPr>
        <w:t xml:space="preserve">change in the </w:t>
      </w:r>
      <w:r w:rsidR="003629CA">
        <w:rPr>
          <w:b w:val="0"/>
          <w:sz w:val="19"/>
        </w:rPr>
        <w:t>duration of the c</w:t>
      </w:r>
      <w:r w:rsidR="0054060B">
        <w:rPr>
          <w:b w:val="0"/>
          <w:sz w:val="19"/>
        </w:rPr>
        <w:t xml:space="preserve">ontracts </w:t>
      </w:r>
      <w:r w:rsidR="003629CA">
        <w:rPr>
          <w:b w:val="0"/>
          <w:sz w:val="19"/>
        </w:rPr>
        <w:t>has been</w:t>
      </w:r>
      <w:r w:rsidR="00721694">
        <w:rPr>
          <w:b w:val="0"/>
          <w:sz w:val="19"/>
        </w:rPr>
        <w:t xml:space="preserve"> observed. </w:t>
      </w:r>
      <w:r w:rsidR="008A3BD7">
        <w:rPr>
          <w:b w:val="0"/>
          <w:sz w:val="19"/>
        </w:rPr>
        <w:t>Since 2010</w:t>
      </w:r>
      <w:r w:rsidR="00095457">
        <w:rPr>
          <w:b w:val="0"/>
          <w:sz w:val="19"/>
        </w:rPr>
        <w:t>, s</w:t>
      </w:r>
      <w:r w:rsidR="00C76228">
        <w:rPr>
          <w:b w:val="0"/>
          <w:sz w:val="19"/>
        </w:rPr>
        <w:t xml:space="preserve">hort term contracts </w:t>
      </w:r>
      <w:r w:rsidR="00095457">
        <w:rPr>
          <w:b w:val="0"/>
          <w:sz w:val="19"/>
        </w:rPr>
        <w:t>w</w:t>
      </w:r>
      <w:r w:rsidR="00E3636C">
        <w:rPr>
          <w:b w:val="0"/>
          <w:sz w:val="19"/>
        </w:rPr>
        <w:t>ere</w:t>
      </w:r>
      <w:r w:rsidR="00095457">
        <w:rPr>
          <w:b w:val="0"/>
          <w:sz w:val="19"/>
        </w:rPr>
        <w:t xml:space="preserve"> </w:t>
      </w:r>
      <w:r w:rsidR="00F648E8">
        <w:rPr>
          <w:b w:val="0"/>
          <w:sz w:val="19"/>
        </w:rPr>
        <w:t>1</w:t>
      </w:r>
      <w:r w:rsidR="00095457">
        <w:rPr>
          <w:b w:val="0"/>
          <w:sz w:val="19"/>
        </w:rPr>
        <w:t>9%</w:t>
      </w:r>
      <w:r w:rsidR="00E3636C">
        <w:rPr>
          <w:b w:val="0"/>
          <w:sz w:val="19"/>
        </w:rPr>
        <w:t xml:space="preserve"> of total contracts</w:t>
      </w:r>
      <w:r w:rsidR="00D062EE">
        <w:rPr>
          <w:b w:val="0"/>
          <w:sz w:val="19"/>
        </w:rPr>
        <w:t xml:space="preserve">, which has increased to 39% in 2020. </w:t>
      </w:r>
      <w:r w:rsidR="007566B1" w:rsidRPr="007566B1">
        <w:rPr>
          <w:b w:val="0"/>
          <w:sz w:val="19"/>
        </w:rPr>
        <w:t>Short-term and spot trades will continue to be a major part of the LNG market and will become increasingly dynamic, with flexible supplies from the US, Qatar and other regions competing for sales to high-value buyers. The US LNG will play a key role in the short-term/spot market in the near term, with other supply regions that had previously targeted sales into Europe forced to divert more volume to Asia Pacific</w:t>
      </w:r>
      <w:r w:rsidR="00E63509">
        <w:rPr>
          <w:b w:val="0"/>
          <w:sz w:val="19"/>
        </w:rPr>
        <w:t>.</w:t>
      </w:r>
      <w:r w:rsidR="0045589F">
        <w:rPr>
          <w:b w:val="0"/>
          <w:sz w:val="19"/>
        </w:rPr>
        <w:t xml:space="preserve"> </w:t>
      </w:r>
      <w:r w:rsidR="00776877">
        <w:rPr>
          <w:b w:val="0"/>
          <w:sz w:val="19"/>
        </w:rPr>
        <w:t xml:space="preserve">Also, </w:t>
      </w:r>
      <w:r w:rsidR="004C3D30">
        <w:rPr>
          <w:b w:val="0"/>
          <w:sz w:val="19"/>
        </w:rPr>
        <w:t>the duration</w:t>
      </w:r>
      <w:r w:rsidR="00776877">
        <w:rPr>
          <w:b w:val="0"/>
          <w:sz w:val="19"/>
        </w:rPr>
        <w:t xml:space="preserve"> of long term </w:t>
      </w:r>
      <w:r w:rsidR="00860CEE">
        <w:rPr>
          <w:b w:val="0"/>
          <w:sz w:val="19"/>
        </w:rPr>
        <w:t xml:space="preserve">which earlier </w:t>
      </w:r>
      <w:r w:rsidR="0064098B">
        <w:rPr>
          <w:b w:val="0"/>
          <w:sz w:val="19"/>
        </w:rPr>
        <w:t>considered</w:t>
      </w:r>
      <w:r w:rsidR="00860CEE">
        <w:rPr>
          <w:b w:val="0"/>
          <w:sz w:val="19"/>
        </w:rPr>
        <w:t xml:space="preserve"> 20 years and beyond has been reduced to </w:t>
      </w:r>
      <w:r w:rsidR="001E2909">
        <w:rPr>
          <w:b w:val="0"/>
          <w:sz w:val="19"/>
        </w:rPr>
        <w:t>1</w:t>
      </w:r>
      <w:r w:rsidR="00A16B75">
        <w:rPr>
          <w:b w:val="0"/>
          <w:sz w:val="19"/>
        </w:rPr>
        <w:t>2-13</w:t>
      </w:r>
      <w:r w:rsidR="001E2909">
        <w:rPr>
          <w:b w:val="0"/>
          <w:sz w:val="19"/>
        </w:rPr>
        <w:t xml:space="preserve"> years</w:t>
      </w:r>
      <w:r w:rsidR="004C3D30">
        <w:rPr>
          <w:b w:val="0"/>
          <w:sz w:val="19"/>
        </w:rPr>
        <w:t xml:space="preserve"> average. </w:t>
      </w:r>
    </w:p>
    <w:p w14:paraId="7CD72187" w14:textId="77777777" w:rsidR="007566B1" w:rsidRDefault="007566B1" w:rsidP="007C66CE">
      <w:pPr>
        <w:pStyle w:val="Heading2"/>
        <w:ind w:left="15"/>
        <w:jc w:val="both"/>
        <w:rPr>
          <w:b w:val="0"/>
          <w:sz w:val="19"/>
        </w:rPr>
      </w:pPr>
    </w:p>
    <w:p w14:paraId="3500DC57" w14:textId="77777777" w:rsidR="00AE02BC" w:rsidRPr="00AE02BC" w:rsidRDefault="00AE02BC" w:rsidP="00AE02BC"/>
    <w:p w14:paraId="0956CD05" w14:textId="388F3C66" w:rsidR="000075CD" w:rsidRPr="00CF35AD" w:rsidRDefault="000075CD" w:rsidP="007C66CE">
      <w:pPr>
        <w:pStyle w:val="Heading2"/>
        <w:ind w:left="15"/>
        <w:jc w:val="both"/>
        <w:rPr>
          <w:rFonts w:ascii="Times New Roman" w:hAnsi="Times New Roman" w:cs="Times New Roman"/>
          <w:sz w:val="20"/>
          <w:szCs w:val="20"/>
        </w:rPr>
      </w:pPr>
      <w:r w:rsidRPr="00CF35AD">
        <w:rPr>
          <w:rFonts w:ascii="Times New Roman" w:hAnsi="Times New Roman" w:cs="Times New Roman"/>
          <w:sz w:val="20"/>
          <w:szCs w:val="20"/>
        </w:rPr>
        <w:t xml:space="preserve">Figure </w:t>
      </w:r>
      <w:r w:rsidR="00CF35AD" w:rsidRPr="00CF35AD">
        <w:rPr>
          <w:rFonts w:ascii="Times New Roman" w:hAnsi="Times New Roman" w:cs="Times New Roman"/>
          <w:sz w:val="20"/>
          <w:szCs w:val="20"/>
        </w:rPr>
        <w:t>4</w:t>
      </w:r>
      <w:r w:rsidRPr="00CF35AD">
        <w:rPr>
          <w:rFonts w:ascii="Times New Roman" w:hAnsi="Times New Roman" w:cs="Times New Roman"/>
          <w:sz w:val="20"/>
          <w:szCs w:val="20"/>
        </w:rPr>
        <w:t xml:space="preserve">: </w:t>
      </w:r>
      <w:r w:rsidR="00756C8E" w:rsidRPr="00CF35AD">
        <w:rPr>
          <w:rFonts w:ascii="Times New Roman" w:hAnsi="Times New Roman" w:cs="Times New Roman"/>
          <w:sz w:val="20"/>
          <w:szCs w:val="20"/>
        </w:rPr>
        <w:t>Short- and long-term</w:t>
      </w:r>
      <w:r w:rsidR="002E0DA4" w:rsidRPr="00CF35AD">
        <w:rPr>
          <w:rFonts w:ascii="Times New Roman" w:hAnsi="Times New Roman" w:cs="Times New Roman"/>
          <w:sz w:val="20"/>
          <w:szCs w:val="20"/>
        </w:rPr>
        <w:t xml:space="preserve"> </w:t>
      </w:r>
      <w:r w:rsidR="009B11F0" w:rsidRPr="00CF35AD">
        <w:rPr>
          <w:rFonts w:ascii="Times New Roman" w:hAnsi="Times New Roman" w:cs="Times New Roman"/>
          <w:sz w:val="20"/>
          <w:szCs w:val="20"/>
        </w:rPr>
        <w:t>contracts</w:t>
      </w:r>
      <w:r w:rsidR="002E0DA4" w:rsidRPr="00CF35AD">
        <w:rPr>
          <w:rFonts w:ascii="Times New Roman" w:hAnsi="Times New Roman" w:cs="Times New Roman"/>
          <w:sz w:val="20"/>
          <w:szCs w:val="20"/>
        </w:rPr>
        <w:t xml:space="preserve"> </w:t>
      </w:r>
      <w:r w:rsidR="009B11F0" w:rsidRPr="00CF35AD">
        <w:rPr>
          <w:rFonts w:ascii="Times New Roman" w:hAnsi="Times New Roman" w:cs="Times New Roman"/>
          <w:sz w:val="20"/>
          <w:szCs w:val="20"/>
        </w:rPr>
        <w:t xml:space="preserve">historical trends </w:t>
      </w:r>
      <w:r w:rsidR="008F1FA4" w:rsidRPr="00CF35AD">
        <w:rPr>
          <w:rFonts w:ascii="Times New Roman" w:hAnsi="Times New Roman" w:cs="Times New Roman"/>
          <w:sz w:val="20"/>
          <w:szCs w:val="20"/>
        </w:rPr>
        <w:t>(2010-202</w:t>
      </w:r>
      <w:r w:rsidR="00E23E6F" w:rsidRPr="00CF35AD">
        <w:rPr>
          <w:rFonts w:ascii="Times New Roman" w:hAnsi="Times New Roman" w:cs="Times New Roman"/>
          <w:sz w:val="20"/>
          <w:szCs w:val="20"/>
        </w:rPr>
        <w:t>2</w:t>
      </w:r>
      <w:r w:rsidR="008F1FA4" w:rsidRPr="00CF35AD">
        <w:rPr>
          <w:rFonts w:ascii="Times New Roman" w:hAnsi="Times New Roman" w:cs="Times New Roman"/>
          <w:sz w:val="20"/>
          <w:szCs w:val="20"/>
        </w:rPr>
        <w:t>)</w:t>
      </w:r>
    </w:p>
    <w:p w14:paraId="6203F0F0" w14:textId="5F285BFD" w:rsidR="000075CD" w:rsidRDefault="00815E61" w:rsidP="007C66CE">
      <w:pPr>
        <w:spacing w:after="222" w:line="259" w:lineRule="auto"/>
        <w:ind w:left="20"/>
        <w:jc w:val="both"/>
      </w:pPr>
      <w:r>
        <w:rPr>
          <w:rFonts w:ascii="Calibri" w:eastAsia="Calibri" w:hAnsi="Calibri" w:cs="Calibri"/>
          <w:noProof/>
          <w:sz w:val="22"/>
        </w:rPr>
        <mc:AlternateContent>
          <mc:Choice Requires="wpg">
            <w:drawing>
              <wp:inline distT="0" distB="0" distL="0" distR="0" wp14:anchorId="047C78A0" wp14:editId="362C4EBE">
                <wp:extent cx="6908406" cy="12700"/>
                <wp:effectExtent l="0" t="0" r="0" b="0"/>
                <wp:docPr id="1870" name="Group 1870"/>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1871"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2C86A8" id="Group 1870"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" path="m,l6908406,e" filled="f" strokeweight="1pt">
                  <v:stroke miterlimit="1" joinstyle="miter"/>
                  <v:path arrowok="t" textboxrect="0,0,6908406,0"/>
                </v:shape>
                <w10:anchorlock/>
              </v:group>
            </w:pict>
          </mc:Fallback>
        </mc:AlternateContent>
      </w:r>
    </w:p>
    <w:p w14:paraId="43AA8E2D" w14:textId="262DD148" w:rsidR="00F41B67" w:rsidRDefault="00F41B67" w:rsidP="007C66CE">
      <w:pPr>
        <w:pStyle w:val="Heading3"/>
        <w:spacing w:after="504"/>
        <w:ind w:left="-5"/>
        <w:jc w:val="both"/>
      </w:pPr>
      <w:r w:rsidRPr="00A16B75">
        <w:rPr>
          <w:rFonts w:ascii="Times New Roman" w:hAnsi="Times New Roman" w:cs="Times New Roman"/>
        </w:rPr>
        <w:t>Short term and spot volume contract</w:t>
      </w:r>
      <w:r w:rsidR="00F17DF9" w:rsidRPr="00A16B75">
        <w:rPr>
          <w:rFonts w:ascii="Times New Roman" w:hAnsi="Times New Roman" w:cs="Times New Roman"/>
        </w:rPr>
        <w:t xml:space="preserve">s have </w:t>
      </w:r>
      <w:r w:rsidR="00342B7F" w:rsidRPr="00A16B75">
        <w:rPr>
          <w:rFonts w:ascii="Times New Roman" w:hAnsi="Times New Roman" w:cs="Times New Roman"/>
        </w:rPr>
        <w:t>reduced in recent times</w:t>
      </w:r>
      <w:r w:rsidR="0075738D" w:rsidRPr="00A16B75">
        <w:rPr>
          <w:rFonts w:ascii="Times New Roman" w:hAnsi="Times New Roman" w:cs="Times New Roman"/>
        </w:rPr>
        <w:t>, indicating uncertainties</w:t>
      </w:r>
      <w:r w:rsidR="00423118">
        <w:t>.</w:t>
      </w:r>
      <w:r w:rsidR="0075738D">
        <w:t xml:space="preserve"> </w:t>
      </w:r>
    </w:p>
    <w:p w14:paraId="52A007DC" w14:textId="75F98B30" w:rsidR="00CF47DD" w:rsidRDefault="005443A7" w:rsidP="007C66CE">
      <w:pPr>
        <w:ind w:left="15" w:right="12"/>
        <w:jc w:val="both"/>
      </w:pPr>
      <w:r w:rsidRPr="00D43829">
        <w:rPr>
          <w:b/>
          <w:bCs/>
          <w:noProof/>
        </w:rPr>
        <w:drawing>
          <wp:inline distT="0" distB="0" distL="0" distR="0" wp14:anchorId="345BC7E6" wp14:editId="1C4B2788">
            <wp:extent cx="6819900" cy="2683933"/>
            <wp:effectExtent l="0" t="0" r="0" b="2540"/>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43116" cy="2693069"/>
                    </a:xfrm>
                    <a:prstGeom prst="rect">
                      <a:avLst/>
                    </a:prstGeom>
                    <a:noFill/>
                    <a:ln>
                      <a:noFill/>
                    </a:ln>
                  </pic:spPr>
                </pic:pic>
              </a:graphicData>
            </a:graphic>
          </wp:inline>
        </w:drawing>
      </w:r>
    </w:p>
    <w:p w14:paraId="1D5A9E18" w14:textId="77777777" w:rsidR="00CF47DD" w:rsidRDefault="00CF47DD" w:rsidP="007C66CE">
      <w:pPr>
        <w:ind w:left="15" w:right="12"/>
        <w:jc w:val="both"/>
      </w:pPr>
    </w:p>
    <w:p w14:paraId="6A95C94E" w14:textId="5158C166" w:rsidR="00020A6E" w:rsidRDefault="00020A6E" w:rsidP="007C66CE">
      <w:pPr>
        <w:ind w:right="12"/>
        <w:jc w:val="both"/>
        <w:sectPr w:rsidR="00020A6E" w:rsidSect="00426483">
          <w:footnotePr>
            <w:numRestart w:val="eachPage"/>
          </w:footnotePr>
          <w:type w:val="continuous"/>
          <w:pgSz w:w="12240" w:h="15840"/>
          <w:pgMar w:top="680" w:right="681" w:bottom="681" w:left="661" w:header="720" w:footer="720" w:gutter="0"/>
          <w:cols w:space="720"/>
          <w:titlePg/>
        </w:sectPr>
      </w:pPr>
    </w:p>
    <w:p w14:paraId="0E497797" w14:textId="3A559ECE" w:rsidR="00164B88" w:rsidRPr="00A16B75" w:rsidRDefault="00164B88" w:rsidP="00164B88">
      <w:pPr>
        <w:pStyle w:val="Heading2"/>
        <w:ind w:left="15"/>
        <w:jc w:val="both"/>
        <w:rPr>
          <w:rFonts w:ascii="Times New Roman" w:hAnsi="Times New Roman" w:cs="Times New Roman"/>
          <w:sz w:val="20"/>
          <w:szCs w:val="20"/>
        </w:rPr>
      </w:pPr>
      <w:r w:rsidRPr="00A16B75">
        <w:rPr>
          <w:rFonts w:ascii="Times New Roman" w:hAnsi="Times New Roman" w:cs="Times New Roman"/>
          <w:sz w:val="20"/>
          <w:szCs w:val="20"/>
        </w:rPr>
        <w:t xml:space="preserve">Figure </w:t>
      </w:r>
      <w:r w:rsidR="00A16B75" w:rsidRPr="00A16B75">
        <w:rPr>
          <w:rFonts w:ascii="Times New Roman" w:hAnsi="Times New Roman" w:cs="Times New Roman"/>
          <w:sz w:val="20"/>
          <w:szCs w:val="20"/>
        </w:rPr>
        <w:t>5</w:t>
      </w:r>
      <w:r w:rsidRPr="00A16B75">
        <w:rPr>
          <w:rFonts w:ascii="Times New Roman" w:hAnsi="Times New Roman" w:cs="Times New Roman"/>
          <w:sz w:val="20"/>
          <w:szCs w:val="20"/>
        </w:rPr>
        <w:t xml:space="preserve">: Contract length by length  </w:t>
      </w:r>
    </w:p>
    <w:p w14:paraId="337D8644" w14:textId="44D197FB" w:rsidR="00164B88" w:rsidRDefault="00815E61" w:rsidP="00164B88">
      <w:pPr>
        <w:spacing w:after="222" w:line="259" w:lineRule="auto"/>
        <w:ind w:left="20"/>
        <w:jc w:val="both"/>
      </w:pPr>
      <w:r>
        <w:rPr>
          <w:rFonts w:ascii="Calibri" w:eastAsia="Calibri" w:hAnsi="Calibri" w:cs="Calibri"/>
          <w:noProof/>
          <w:sz w:val="22"/>
        </w:rPr>
        <mc:AlternateContent>
          <mc:Choice Requires="wpg">
            <w:drawing>
              <wp:inline distT="0" distB="0" distL="0" distR="0" wp14:anchorId="37C0497B" wp14:editId="3F3C4941">
                <wp:extent cx="6688667" cy="45719"/>
                <wp:effectExtent l="0" t="0" r="0" b="0"/>
                <wp:docPr id="10" name="Group 10"/>
                <wp:cNvGraphicFramePr/>
                <a:graphic xmlns:a="http://schemas.openxmlformats.org/drawingml/2006/main">
                  <a:graphicData uri="http://schemas.microsoft.com/office/word/2010/wordprocessingGroup">
                    <wpg:wgp>
                      <wpg:cNvGrpSpPr/>
                      <wpg:grpSpPr>
                        <a:xfrm>
                          <a:off x="0" y="0"/>
                          <a:ext cx="6688667" cy="45719"/>
                          <a:chOff x="0" y="0"/>
                          <a:chExt cx="6908406" cy="12700"/>
                        </a:xfrm>
                      </wpg:grpSpPr>
                      <wps:wsp>
                        <wps:cNvPr id="11"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584B02" id="Group 10" o:spid="_x0000_s1026" style="width:526.65pt;height:3.6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" path="m,l6908406,e" filled="f" strokeweight="1pt">
                  <v:stroke miterlimit="1" joinstyle="miter"/>
                  <v:path arrowok="t" textboxrect="0,0,6908406,0"/>
                </v:shape>
                <w10:anchorlock/>
              </v:group>
            </w:pict>
          </mc:Fallback>
        </mc:AlternateContent>
      </w:r>
    </w:p>
    <w:p w14:paraId="662270AC" w14:textId="77777777" w:rsidR="00C6379A" w:rsidRDefault="00C6379A" w:rsidP="00164B88">
      <w:pPr>
        <w:jc w:val="both"/>
        <w:rPr>
          <w:rFonts w:ascii="Arial" w:hAnsi="Arial" w:cs="Arial"/>
          <w:sz w:val="20"/>
          <w:szCs w:val="20"/>
        </w:rPr>
        <w:sectPr w:rsidR="00C6379A" w:rsidSect="00AC02C8">
          <w:footnotePr>
            <w:numRestart w:val="eachPage"/>
          </w:footnotePr>
          <w:type w:val="continuous"/>
          <w:pgSz w:w="12240" w:h="15840"/>
          <w:pgMar w:top="680" w:right="681" w:bottom="681" w:left="661" w:header="720" w:footer="720" w:gutter="0"/>
          <w:cols w:num="2" w:space="720"/>
          <w:titlePg/>
        </w:sectPr>
      </w:pPr>
    </w:p>
    <w:p w14:paraId="7194B132" w14:textId="1E283732" w:rsidR="00164B88" w:rsidRPr="007169D8" w:rsidRDefault="00CF31C2" w:rsidP="00A33ACC">
      <w:pPr>
        <w:pStyle w:val="Heading3"/>
        <w:spacing w:after="504"/>
        <w:ind w:left="-5"/>
        <w:jc w:val="both"/>
        <w:rPr>
          <w:szCs w:val="20"/>
        </w:rPr>
      </w:pPr>
      <w:r w:rsidRPr="00A16B75">
        <w:rPr>
          <w:rFonts w:ascii="Times New Roman" w:hAnsi="Times New Roman" w:cs="Times New Roman"/>
          <w:b w:val="0"/>
          <w:noProof/>
          <w:color w:val="D8651E"/>
          <w:sz w:val="22"/>
        </w:rPr>
        <w:drawing>
          <wp:anchor distT="0" distB="0" distL="114300" distR="114300" simplePos="0" relativeHeight="251658240" behindDoc="0" locked="0" layoutInCell="1" allowOverlap="1" wp14:anchorId="024978FD" wp14:editId="41FE990A">
            <wp:simplePos x="0" y="0"/>
            <wp:positionH relativeFrom="column">
              <wp:posOffset>1018751</wp:posOffset>
            </wp:positionH>
            <wp:positionV relativeFrom="paragraph">
              <wp:posOffset>385445</wp:posOffset>
            </wp:positionV>
            <wp:extent cx="4580255" cy="2647950"/>
            <wp:effectExtent l="0" t="0" r="0" b="0"/>
            <wp:wrapSquare wrapText="bothSides"/>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0255"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4B88" w:rsidRPr="00A16B75">
        <w:rPr>
          <w:rFonts w:ascii="Times New Roman" w:hAnsi="Times New Roman" w:cs="Times New Roman"/>
        </w:rPr>
        <w:t>Trends in contract length is in sync with price</w:t>
      </w:r>
      <w:r w:rsidR="00164B88" w:rsidRPr="00A16B75">
        <w:rPr>
          <w:rFonts w:ascii="Times New Roman" w:hAnsi="Times New Roman" w:cs="Times New Roman"/>
          <w:szCs w:val="20"/>
        </w:rPr>
        <w:t xml:space="preserve"> volatility, the median length of the LNG contracts in years</w:t>
      </w:r>
      <w:r w:rsidR="00D43829">
        <w:rPr>
          <w:szCs w:val="20"/>
        </w:rPr>
        <w:t>.</w:t>
      </w:r>
    </w:p>
    <w:p w14:paraId="52496D18" w14:textId="77777777" w:rsidR="00C6379A" w:rsidRDefault="00C6379A" w:rsidP="00164B88">
      <w:pPr>
        <w:jc w:val="both"/>
        <w:sectPr w:rsidR="00C6379A" w:rsidSect="00C6379A">
          <w:footnotePr>
            <w:numRestart w:val="eachPage"/>
          </w:footnotePr>
          <w:type w:val="continuous"/>
          <w:pgSz w:w="12240" w:h="15840"/>
          <w:pgMar w:top="680" w:right="681" w:bottom="681" w:left="661" w:header="720" w:footer="720" w:gutter="0"/>
          <w:cols w:space="720"/>
          <w:titlePg/>
        </w:sectPr>
      </w:pPr>
    </w:p>
    <w:p w14:paraId="23EA005E" w14:textId="636BAB7C" w:rsidR="008D2155" w:rsidRDefault="008D2155" w:rsidP="00A33ACC">
      <w:pPr>
        <w:spacing w:after="46"/>
        <w:ind w:right="432"/>
        <w:jc w:val="center"/>
        <w:rPr>
          <w:b/>
          <w:color w:val="D8651E"/>
          <w:sz w:val="22"/>
        </w:rPr>
      </w:pPr>
    </w:p>
    <w:p w14:paraId="67B9B3E2" w14:textId="14B38525" w:rsidR="008D2155" w:rsidRDefault="008D2155" w:rsidP="007C66CE">
      <w:pPr>
        <w:spacing w:after="46"/>
        <w:ind w:right="432"/>
        <w:jc w:val="both"/>
        <w:rPr>
          <w:b/>
          <w:color w:val="D8651E"/>
          <w:sz w:val="22"/>
        </w:rPr>
      </w:pPr>
    </w:p>
    <w:p w14:paraId="0389BB3B" w14:textId="73EF60CD" w:rsidR="008D2155" w:rsidRDefault="008D2155" w:rsidP="007C66CE">
      <w:pPr>
        <w:spacing w:after="46"/>
        <w:ind w:right="432"/>
        <w:jc w:val="both"/>
        <w:rPr>
          <w:b/>
          <w:color w:val="D8651E"/>
          <w:sz w:val="22"/>
        </w:rPr>
      </w:pPr>
    </w:p>
    <w:p w14:paraId="21F93711" w14:textId="77777777" w:rsidR="008D2155" w:rsidRDefault="008D2155" w:rsidP="007C66CE">
      <w:pPr>
        <w:spacing w:after="46"/>
        <w:ind w:right="432"/>
        <w:jc w:val="both"/>
        <w:rPr>
          <w:b/>
          <w:color w:val="D8651E"/>
          <w:sz w:val="22"/>
        </w:rPr>
      </w:pPr>
    </w:p>
    <w:p w14:paraId="58CF5CE6" w14:textId="77777777" w:rsidR="008D2155" w:rsidRDefault="008D2155" w:rsidP="007C66CE">
      <w:pPr>
        <w:spacing w:after="46"/>
        <w:ind w:right="432"/>
        <w:jc w:val="both"/>
        <w:rPr>
          <w:b/>
          <w:color w:val="D8651E"/>
          <w:sz w:val="22"/>
        </w:rPr>
      </w:pPr>
    </w:p>
    <w:p w14:paraId="7B94093E" w14:textId="77777777" w:rsidR="008D2155" w:rsidRDefault="008D2155" w:rsidP="007C66CE">
      <w:pPr>
        <w:spacing w:after="46"/>
        <w:ind w:right="432"/>
        <w:jc w:val="both"/>
        <w:rPr>
          <w:b/>
          <w:color w:val="D8651E"/>
          <w:sz w:val="22"/>
        </w:rPr>
      </w:pPr>
    </w:p>
    <w:p w14:paraId="29909AF0" w14:textId="77777777" w:rsidR="008D2155" w:rsidRDefault="008D2155" w:rsidP="007C66CE">
      <w:pPr>
        <w:spacing w:after="46"/>
        <w:ind w:right="432"/>
        <w:jc w:val="both"/>
        <w:rPr>
          <w:b/>
          <w:color w:val="D8651E"/>
          <w:sz w:val="22"/>
        </w:rPr>
      </w:pPr>
    </w:p>
    <w:p w14:paraId="01647F40" w14:textId="77777777" w:rsidR="008D2155" w:rsidRDefault="008D2155" w:rsidP="007C66CE">
      <w:pPr>
        <w:spacing w:after="46"/>
        <w:ind w:right="432"/>
        <w:jc w:val="both"/>
        <w:rPr>
          <w:b/>
          <w:color w:val="D8651E"/>
          <w:sz w:val="22"/>
        </w:rPr>
      </w:pPr>
    </w:p>
    <w:p w14:paraId="4B55B0D7" w14:textId="77777777" w:rsidR="008D2155" w:rsidRDefault="008D2155" w:rsidP="007C66CE">
      <w:pPr>
        <w:spacing w:after="46"/>
        <w:ind w:right="432"/>
        <w:jc w:val="both"/>
        <w:rPr>
          <w:b/>
          <w:color w:val="D8651E"/>
          <w:sz w:val="22"/>
        </w:rPr>
      </w:pPr>
    </w:p>
    <w:p w14:paraId="62F5F200" w14:textId="77777777" w:rsidR="008D2155" w:rsidRDefault="008D2155" w:rsidP="007C66CE">
      <w:pPr>
        <w:spacing w:after="46"/>
        <w:ind w:right="432"/>
        <w:jc w:val="both"/>
        <w:rPr>
          <w:b/>
          <w:color w:val="D8651E"/>
          <w:sz w:val="22"/>
        </w:rPr>
      </w:pPr>
    </w:p>
    <w:p w14:paraId="300BB027" w14:textId="77777777" w:rsidR="008D2155" w:rsidRDefault="008D2155" w:rsidP="007C66CE">
      <w:pPr>
        <w:spacing w:after="46"/>
        <w:ind w:right="432"/>
        <w:jc w:val="both"/>
        <w:rPr>
          <w:b/>
          <w:color w:val="D8651E"/>
          <w:sz w:val="22"/>
        </w:rPr>
      </w:pPr>
    </w:p>
    <w:p w14:paraId="5F10D30A" w14:textId="77777777" w:rsidR="008D2155" w:rsidRDefault="008D2155" w:rsidP="007C66CE">
      <w:pPr>
        <w:spacing w:after="46"/>
        <w:ind w:right="432"/>
        <w:jc w:val="both"/>
        <w:rPr>
          <w:b/>
          <w:color w:val="D8651E"/>
          <w:sz w:val="22"/>
        </w:rPr>
      </w:pPr>
    </w:p>
    <w:p w14:paraId="0E346BDF" w14:textId="77777777" w:rsidR="008D2155" w:rsidRDefault="008D2155" w:rsidP="007C66CE">
      <w:pPr>
        <w:spacing w:after="46"/>
        <w:ind w:right="432"/>
        <w:jc w:val="both"/>
        <w:rPr>
          <w:b/>
          <w:color w:val="D8651E"/>
          <w:sz w:val="22"/>
        </w:rPr>
      </w:pPr>
    </w:p>
    <w:p w14:paraId="059A9222" w14:textId="77777777" w:rsidR="008D2155" w:rsidRDefault="008D2155" w:rsidP="007C66CE">
      <w:pPr>
        <w:spacing w:after="46"/>
        <w:ind w:right="432"/>
        <w:jc w:val="both"/>
        <w:rPr>
          <w:b/>
          <w:color w:val="D8651E"/>
          <w:sz w:val="22"/>
        </w:rPr>
      </w:pPr>
    </w:p>
    <w:p w14:paraId="07A3EF6A" w14:textId="77777777" w:rsidR="008D2155" w:rsidRDefault="008D2155" w:rsidP="007C66CE">
      <w:pPr>
        <w:spacing w:after="46"/>
        <w:ind w:right="432"/>
        <w:jc w:val="both"/>
        <w:rPr>
          <w:b/>
          <w:color w:val="D8651E"/>
          <w:sz w:val="22"/>
        </w:rPr>
      </w:pPr>
    </w:p>
    <w:p w14:paraId="0B8315B9" w14:textId="77777777" w:rsidR="008D2155" w:rsidRDefault="008D2155" w:rsidP="007C66CE">
      <w:pPr>
        <w:spacing w:after="46"/>
        <w:ind w:right="432"/>
        <w:jc w:val="both"/>
        <w:rPr>
          <w:b/>
          <w:color w:val="D8651E"/>
          <w:sz w:val="22"/>
        </w:rPr>
      </w:pPr>
    </w:p>
    <w:p w14:paraId="72E65448" w14:textId="77777777" w:rsidR="008D2155" w:rsidRDefault="008D2155" w:rsidP="007C66CE">
      <w:pPr>
        <w:spacing w:after="46"/>
        <w:ind w:right="432"/>
        <w:jc w:val="both"/>
        <w:rPr>
          <w:b/>
          <w:color w:val="D8651E"/>
          <w:sz w:val="22"/>
        </w:rPr>
      </w:pPr>
    </w:p>
    <w:p w14:paraId="659D5EF3" w14:textId="77777777" w:rsidR="008D2155" w:rsidRDefault="008D2155" w:rsidP="007C66CE">
      <w:pPr>
        <w:spacing w:after="46"/>
        <w:ind w:right="432"/>
        <w:jc w:val="both"/>
        <w:rPr>
          <w:b/>
          <w:color w:val="D8651E"/>
          <w:sz w:val="22"/>
        </w:rPr>
      </w:pPr>
    </w:p>
    <w:p w14:paraId="66262582" w14:textId="77777777" w:rsidR="008D2155" w:rsidRDefault="008D2155" w:rsidP="007C66CE">
      <w:pPr>
        <w:spacing w:after="46"/>
        <w:ind w:right="432"/>
        <w:jc w:val="both"/>
        <w:rPr>
          <w:b/>
          <w:color w:val="D8651E"/>
          <w:sz w:val="22"/>
        </w:rPr>
      </w:pPr>
    </w:p>
    <w:p w14:paraId="3B7C62AB" w14:textId="77777777" w:rsidR="008D2155" w:rsidRDefault="008D2155" w:rsidP="007C66CE">
      <w:pPr>
        <w:spacing w:after="46"/>
        <w:ind w:right="432"/>
        <w:jc w:val="both"/>
        <w:rPr>
          <w:b/>
          <w:color w:val="D8651E"/>
          <w:sz w:val="22"/>
        </w:rPr>
      </w:pPr>
    </w:p>
    <w:p w14:paraId="5178A054" w14:textId="77777777" w:rsidR="008D2155" w:rsidRDefault="008D2155" w:rsidP="007C66CE">
      <w:pPr>
        <w:spacing w:after="46"/>
        <w:ind w:right="432"/>
        <w:jc w:val="both"/>
        <w:rPr>
          <w:b/>
          <w:color w:val="D8651E"/>
          <w:sz w:val="22"/>
        </w:rPr>
      </w:pPr>
    </w:p>
    <w:p w14:paraId="20775D1A" w14:textId="77777777" w:rsidR="008D2155" w:rsidRDefault="008D2155" w:rsidP="007C66CE">
      <w:pPr>
        <w:spacing w:after="46"/>
        <w:ind w:right="432"/>
        <w:jc w:val="both"/>
        <w:rPr>
          <w:b/>
          <w:color w:val="D8651E"/>
          <w:sz w:val="22"/>
        </w:rPr>
      </w:pPr>
    </w:p>
    <w:p w14:paraId="6AE5A157" w14:textId="77777777" w:rsidR="008D2155" w:rsidRDefault="008D2155" w:rsidP="007C66CE">
      <w:pPr>
        <w:spacing w:after="46"/>
        <w:ind w:right="432"/>
        <w:jc w:val="both"/>
        <w:rPr>
          <w:b/>
          <w:color w:val="D8651E"/>
          <w:sz w:val="22"/>
        </w:rPr>
      </w:pPr>
    </w:p>
    <w:p w14:paraId="619ED8E1" w14:textId="77777777" w:rsidR="008D2155" w:rsidRDefault="008D2155" w:rsidP="007C66CE">
      <w:pPr>
        <w:spacing w:after="46"/>
        <w:ind w:right="432"/>
        <w:jc w:val="both"/>
        <w:rPr>
          <w:b/>
          <w:color w:val="D8651E"/>
          <w:sz w:val="22"/>
        </w:rPr>
      </w:pPr>
    </w:p>
    <w:p w14:paraId="7A38C81D" w14:textId="77777777" w:rsidR="008D2155" w:rsidRDefault="008D2155" w:rsidP="007C66CE">
      <w:pPr>
        <w:spacing w:after="46"/>
        <w:ind w:right="432"/>
        <w:jc w:val="both"/>
        <w:rPr>
          <w:b/>
          <w:color w:val="D8651E"/>
          <w:sz w:val="22"/>
        </w:rPr>
      </w:pPr>
    </w:p>
    <w:p w14:paraId="1AACA7E6" w14:textId="77777777" w:rsidR="008D2155" w:rsidRDefault="008D2155" w:rsidP="007C66CE">
      <w:pPr>
        <w:spacing w:after="46"/>
        <w:ind w:right="432"/>
        <w:jc w:val="both"/>
        <w:rPr>
          <w:b/>
          <w:color w:val="D8651E"/>
          <w:sz w:val="22"/>
        </w:rPr>
      </w:pPr>
    </w:p>
    <w:p w14:paraId="007A9F68" w14:textId="77777777" w:rsidR="008D2155" w:rsidRDefault="008D2155" w:rsidP="007C66CE">
      <w:pPr>
        <w:spacing w:after="46"/>
        <w:ind w:right="432"/>
        <w:jc w:val="both"/>
        <w:rPr>
          <w:b/>
          <w:color w:val="D8651E"/>
          <w:sz w:val="22"/>
        </w:rPr>
      </w:pPr>
    </w:p>
    <w:p w14:paraId="2E8FA0A7" w14:textId="77777777" w:rsidR="008D2155" w:rsidRDefault="008D2155" w:rsidP="007C66CE">
      <w:pPr>
        <w:spacing w:after="46"/>
        <w:ind w:right="432"/>
        <w:jc w:val="both"/>
        <w:rPr>
          <w:b/>
          <w:color w:val="D8651E"/>
          <w:sz w:val="22"/>
        </w:rPr>
      </w:pPr>
    </w:p>
    <w:p w14:paraId="218C637F" w14:textId="56CFD3DE" w:rsidR="00936A1D" w:rsidRPr="00A16B75" w:rsidRDefault="006A3A51" w:rsidP="007C66CE">
      <w:pPr>
        <w:spacing w:after="46"/>
        <w:ind w:right="432"/>
        <w:jc w:val="both"/>
        <w:rPr>
          <w:b/>
          <w:color w:val="D8651E"/>
          <w:sz w:val="20"/>
          <w:szCs w:val="20"/>
        </w:rPr>
      </w:pPr>
      <w:r w:rsidRPr="00A16B75">
        <w:rPr>
          <w:b/>
          <w:color w:val="D8651E"/>
          <w:sz w:val="20"/>
          <w:szCs w:val="20"/>
        </w:rPr>
        <w:lastRenderedPageBreak/>
        <w:t>Long- and short-term</w:t>
      </w:r>
      <w:r w:rsidR="00264749" w:rsidRPr="00A16B75">
        <w:rPr>
          <w:b/>
          <w:color w:val="D8651E"/>
          <w:sz w:val="20"/>
          <w:szCs w:val="20"/>
        </w:rPr>
        <w:t xml:space="preserve"> contracts </w:t>
      </w:r>
      <w:r w:rsidR="00A6192A" w:rsidRPr="00A16B75">
        <w:rPr>
          <w:b/>
          <w:color w:val="D8651E"/>
          <w:sz w:val="20"/>
          <w:szCs w:val="20"/>
        </w:rPr>
        <w:t>dynamics</w:t>
      </w:r>
    </w:p>
    <w:p w14:paraId="09B7696B" w14:textId="2076E9E3" w:rsidR="00936A1D" w:rsidRPr="00A16B75" w:rsidRDefault="000536D6" w:rsidP="007C66CE">
      <w:pPr>
        <w:spacing w:after="46"/>
        <w:ind w:right="432"/>
        <w:jc w:val="both"/>
        <w:rPr>
          <w:b/>
          <w:color w:val="D8651E"/>
          <w:sz w:val="20"/>
          <w:szCs w:val="20"/>
        </w:rPr>
      </w:pPr>
      <w:r w:rsidRPr="00A16B75">
        <w:rPr>
          <w:rFonts w:eastAsia="Calibri"/>
          <w:noProof/>
          <w:sz w:val="20"/>
          <w:szCs w:val="20"/>
        </w:rPr>
        <mc:AlternateContent>
          <mc:Choice Requires="wpg">
            <w:drawing>
              <wp:inline distT="0" distB="0" distL="0" distR="0" wp14:anchorId="0CF76CAE" wp14:editId="5B3CD1F1">
                <wp:extent cx="3231515" cy="12151"/>
                <wp:effectExtent l="0" t="0" r="0" b="0"/>
                <wp:docPr id="55" name="Group 55"/>
                <wp:cNvGraphicFramePr/>
                <a:graphic xmlns:a="http://schemas.openxmlformats.org/drawingml/2006/main">
                  <a:graphicData uri="http://schemas.microsoft.com/office/word/2010/wordprocessingGroup">
                    <wpg:wgp>
                      <wpg:cNvGrpSpPr/>
                      <wpg:grpSpPr>
                        <a:xfrm>
                          <a:off x="0" y="0"/>
                          <a:ext cx="3231515" cy="12151"/>
                          <a:chOff x="0" y="0"/>
                          <a:chExt cx="3377997" cy="12700"/>
                        </a:xfrm>
                      </wpg:grpSpPr>
                      <wps:wsp>
                        <wps:cNvPr id="56" name="Shape 1743"/>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inline>
            </w:drawing>
          </mc:Choice>
          <mc:Fallback>
            <w:pict>
              <v:group w14:anchorId="61FCA0D7" id="Group 55" o:spid="_x0000_s1026" style="width:254.45pt;height:.95pt;mso-position-horizontal-relative:char;mso-position-vertical-relative:line"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">
                <v:shape id="Shape 1743"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" path="m,l3377997,e" filled="f" strokecolor="#d8651e" strokeweight="1pt">
                  <v:stroke miterlimit="1" joinstyle="miter"/>
                  <v:path arrowok="t" textboxrect="0,0,3377997,0"/>
                </v:shape>
                <w10:anchorlock/>
              </v:group>
            </w:pict>
          </mc:Fallback>
        </mc:AlternateContent>
      </w:r>
    </w:p>
    <w:p w14:paraId="73236E65" w14:textId="77777777" w:rsidR="007B0A46" w:rsidRPr="00A16B75" w:rsidRDefault="007B0A46" w:rsidP="007C66CE">
      <w:pPr>
        <w:spacing w:after="46"/>
        <w:ind w:right="432"/>
        <w:jc w:val="both"/>
        <w:rPr>
          <w:sz w:val="20"/>
          <w:szCs w:val="20"/>
        </w:rPr>
      </w:pPr>
    </w:p>
    <w:p w14:paraId="3E2D3153" w14:textId="081A4706" w:rsidR="00AC02C8" w:rsidRPr="00A16B75" w:rsidRDefault="00181974" w:rsidP="007C66CE">
      <w:pPr>
        <w:spacing w:after="46"/>
        <w:ind w:right="432"/>
        <w:jc w:val="both"/>
        <w:rPr>
          <w:sz w:val="20"/>
          <w:szCs w:val="20"/>
        </w:rPr>
      </w:pPr>
      <w:r w:rsidRPr="00A16B75">
        <w:rPr>
          <w:sz w:val="20"/>
          <w:szCs w:val="20"/>
        </w:rPr>
        <w:t xml:space="preserve">Trends shifts </w:t>
      </w:r>
      <w:r w:rsidR="00DF3F1B" w:rsidRPr="00A16B75">
        <w:rPr>
          <w:sz w:val="20"/>
          <w:szCs w:val="20"/>
        </w:rPr>
        <w:t>toward</w:t>
      </w:r>
      <w:r w:rsidRPr="00A16B75">
        <w:rPr>
          <w:sz w:val="20"/>
          <w:szCs w:val="20"/>
        </w:rPr>
        <w:t xml:space="preserve"> spot and </w:t>
      </w:r>
      <w:r w:rsidR="00492B27" w:rsidRPr="00A16B75">
        <w:rPr>
          <w:sz w:val="20"/>
          <w:szCs w:val="20"/>
        </w:rPr>
        <w:t>short-term</w:t>
      </w:r>
      <w:r w:rsidR="00704CC0" w:rsidRPr="00A16B75">
        <w:rPr>
          <w:sz w:val="20"/>
          <w:szCs w:val="20"/>
        </w:rPr>
        <w:t xml:space="preserve"> contracts</w:t>
      </w:r>
      <w:r w:rsidR="00627B12" w:rsidRPr="00A16B75">
        <w:rPr>
          <w:sz w:val="20"/>
          <w:szCs w:val="20"/>
        </w:rPr>
        <w:t>.</w:t>
      </w:r>
    </w:p>
    <w:p w14:paraId="79045871" w14:textId="77777777" w:rsidR="008C4A75" w:rsidRPr="00A16B75" w:rsidRDefault="008C4A75" w:rsidP="007C66CE">
      <w:pPr>
        <w:pStyle w:val="ListParagraph"/>
        <w:numPr>
          <w:ilvl w:val="0"/>
          <w:numId w:val="2"/>
        </w:numPr>
        <w:jc w:val="both"/>
        <w:rPr>
          <w:rFonts w:ascii="Times New Roman" w:hAnsi="Times New Roman" w:cs="Times New Roman"/>
          <w:sz w:val="20"/>
          <w:szCs w:val="20"/>
        </w:rPr>
      </w:pPr>
      <w:r w:rsidRPr="00A16B75">
        <w:rPr>
          <w:rFonts w:ascii="Times New Roman" w:hAnsi="Times New Roman" w:cs="Times New Roman"/>
          <w:sz w:val="20"/>
          <w:szCs w:val="20"/>
        </w:rPr>
        <w:t>In Asia, only about one-third of LNG volumes are traded at spot prices, with the majority of LNG being priced against crude oil in long-term contracts.</w:t>
      </w:r>
    </w:p>
    <w:p w14:paraId="695A37C7" w14:textId="00EFAAEF" w:rsidR="00BD7B7F" w:rsidRPr="00A16B75" w:rsidRDefault="00BD7B7F" w:rsidP="007C66CE">
      <w:pPr>
        <w:pStyle w:val="ListParagraph"/>
        <w:numPr>
          <w:ilvl w:val="0"/>
          <w:numId w:val="2"/>
        </w:numPr>
        <w:jc w:val="both"/>
        <w:rPr>
          <w:rFonts w:ascii="Times New Roman" w:hAnsi="Times New Roman" w:cs="Times New Roman"/>
          <w:sz w:val="20"/>
          <w:szCs w:val="20"/>
        </w:rPr>
      </w:pPr>
      <w:r w:rsidRPr="00A16B75">
        <w:rPr>
          <w:rFonts w:ascii="Times New Roman" w:hAnsi="Times New Roman" w:cs="Times New Roman"/>
          <w:sz w:val="20"/>
          <w:szCs w:val="20"/>
        </w:rPr>
        <w:t xml:space="preserve">Long-term LNG contracts </w:t>
      </w:r>
      <w:r w:rsidR="00A73C92" w:rsidRPr="00A16B75">
        <w:rPr>
          <w:rFonts w:ascii="Times New Roman" w:hAnsi="Times New Roman" w:cs="Times New Roman"/>
          <w:sz w:val="20"/>
          <w:szCs w:val="20"/>
        </w:rPr>
        <w:t>are</w:t>
      </w:r>
      <w:r w:rsidRPr="00A16B75">
        <w:rPr>
          <w:rFonts w:ascii="Times New Roman" w:hAnsi="Times New Roman" w:cs="Times New Roman"/>
          <w:sz w:val="20"/>
          <w:szCs w:val="20"/>
        </w:rPr>
        <w:t xml:space="preserve"> being priced as a percentage crude oil</w:t>
      </w:r>
      <w:r w:rsidR="00627B12" w:rsidRPr="00A16B75">
        <w:rPr>
          <w:rFonts w:ascii="Times New Roman" w:hAnsi="Times New Roman" w:cs="Times New Roman"/>
          <w:sz w:val="20"/>
          <w:szCs w:val="20"/>
        </w:rPr>
        <w:t xml:space="preserve"> index</w:t>
      </w:r>
      <w:r w:rsidRPr="00A16B75">
        <w:rPr>
          <w:rFonts w:ascii="Times New Roman" w:hAnsi="Times New Roman" w:cs="Times New Roman"/>
          <w:sz w:val="20"/>
          <w:szCs w:val="20"/>
        </w:rPr>
        <w:t>, known as the slope and a typical contract might be pegged at about 14.5% of the Japan Crude Cocktail (JCC), which is a price based on the customs cleared cost of crude oil in Japan.</w:t>
      </w:r>
    </w:p>
    <w:p w14:paraId="4C88E6E0" w14:textId="20535BC1" w:rsidR="00317C51" w:rsidRPr="00A16B75" w:rsidRDefault="00401DF6" w:rsidP="007C66CE">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 xml:space="preserve">Approximately </w:t>
      </w:r>
      <w:r w:rsidR="003F7AC3" w:rsidRPr="00A16B75">
        <w:rPr>
          <w:rFonts w:ascii="Times New Roman" w:hAnsi="Times New Roman" w:cs="Times New Roman"/>
          <w:sz w:val="20"/>
          <w:szCs w:val="20"/>
        </w:rPr>
        <w:t>60-</w:t>
      </w:r>
      <w:r w:rsidRPr="00A16B75">
        <w:rPr>
          <w:rFonts w:ascii="Times New Roman" w:hAnsi="Times New Roman" w:cs="Times New Roman"/>
          <w:sz w:val="20"/>
          <w:szCs w:val="20"/>
        </w:rPr>
        <w:t>70% of LNG globally is estimated to be sold via long-term contracts which typically run between 10 and 25 years. Medium-term contracts usually run for three to five years.</w:t>
      </w:r>
    </w:p>
    <w:p w14:paraId="4E560F15" w14:textId="77777777" w:rsidR="00CB596E" w:rsidRPr="00A16B75" w:rsidRDefault="00CB596E" w:rsidP="007C66CE">
      <w:pPr>
        <w:pStyle w:val="ListParagraph"/>
        <w:numPr>
          <w:ilvl w:val="0"/>
          <w:numId w:val="2"/>
        </w:numPr>
        <w:jc w:val="both"/>
        <w:rPr>
          <w:rFonts w:ascii="Times New Roman" w:hAnsi="Times New Roman" w:cs="Times New Roman"/>
          <w:sz w:val="20"/>
          <w:szCs w:val="20"/>
        </w:rPr>
      </w:pPr>
      <w:r w:rsidRPr="00A16B75">
        <w:rPr>
          <w:rFonts w:ascii="Times New Roman" w:hAnsi="Times New Roman" w:cs="Times New Roman"/>
          <w:sz w:val="20"/>
          <w:szCs w:val="20"/>
        </w:rPr>
        <w:t>A global goal of achieving net-zero carbon emissions by 2050 have left many countries unwilling to commit to such contracts recently, notably in Europe where spot and short-term contracts represent around 45%-50% of LNG trade.</w:t>
      </w:r>
    </w:p>
    <w:p w14:paraId="6B02133A" w14:textId="4519A46B" w:rsidR="00FE0BEA" w:rsidRPr="00A16B75" w:rsidRDefault="003C6099" w:rsidP="00035CA6">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S</w:t>
      </w:r>
      <w:r w:rsidR="00215FC9" w:rsidRPr="00A16B75">
        <w:rPr>
          <w:rFonts w:ascii="Times New Roman" w:hAnsi="Times New Roman" w:cs="Times New Roman"/>
          <w:sz w:val="20"/>
          <w:szCs w:val="20"/>
        </w:rPr>
        <w:t>hift to medium-term contracts should not be surprising, given the increase of trading companies taking long- term contracts as their business model which is maximi</w:t>
      </w:r>
      <w:r w:rsidR="000C4F0D" w:rsidRPr="00A16B75">
        <w:rPr>
          <w:rFonts w:ascii="Times New Roman" w:hAnsi="Times New Roman" w:cs="Times New Roman"/>
          <w:sz w:val="20"/>
          <w:szCs w:val="20"/>
        </w:rPr>
        <w:t>z</w:t>
      </w:r>
      <w:r w:rsidR="00215FC9" w:rsidRPr="00A16B75">
        <w:rPr>
          <w:rFonts w:ascii="Times New Roman" w:hAnsi="Times New Roman" w:cs="Times New Roman"/>
          <w:sz w:val="20"/>
          <w:szCs w:val="20"/>
        </w:rPr>
        <w:t>ing value from market opportunities</w:t>
      </w:r>
      <w:r w:rsidR="00FA3C00" w:rsidRPr="00A16B75">
        <w:rPr>
          <w:rFonts w:ascii="Times New Roman" w:hAnsi="Times New Roman" w:cs="Times New Roman"/>
          <w:sz w:val="20"/>
          <w:szCs w:val="20"/>
        </w:rPr>
        <w:t>.</w:t>
      </w:r>
      <w:r w:rsidR="00734FD4" w:rsidRPr="00A16B75">
        <w:rPr>
          <w:rFonts w:ascii="Times New Roman" w:hAnsi="Times New Roman" w:cs="Times New Roman"/>
          <w:sz w:val="20"/>
          <w:szCs w:val="20"/>
        </w:rPr>
        <w:t xml:space="preserve"> many portfolio players like BP, TotalEnergies and Shell have been using their vast portfolios to do the same in recent years</w:t>
      </w:r>
      <w:r w:rsidR="001C0A00" w:rsidRPr="00A16B75">
        <w:rPr>
          <w:rStyle w:val="FootnoteReference"/>
          <w:rFonts w:ascii="Times New Roman" w:hAnsi="Times New Roman" w:cs="Times New Roman"/>
          <w:sz w:val="20"/>
          <w:szCs w:val="20"/>
        </w:rPr>
        <w:footnoteReference w:id="2"/>
      </w:r>
      <w:r w:rsidR="004A5C19" w:rsidRPr="00A16B75">
        <w:rPr>
          <w:rFonts w:ascii="Times New Roman" w:hAnsi="Times New Roman" w:cs="Times New Roman"/>
          <w:sz w:val="20"/>
          <w:szCs w:val="20"/>
        </w:rPr>
        <w:t>.</w:t>
      </w:r>
      <w:r w:rsidR="00A6192A" w:rsidRPr="00A16B75">
        <w:rPr>
          <w:rFonts w:ascii="Times New Roman" w:hAnsi="Times New Roman" w:cs="Times New Roman"/>
          <w:sz w:val="20"/>
          <w:szCs w:val="20"/>
        </w:rPr>
        <w:t xml:space="preserve"> </w:t>
      </w:r>
      <w:r w:rsidR="002C1B40" w:rsidRPr="00A16B75">
        <w:rPr>
          <w:rFonts w:ascii="Times New Roman" w:hAnsi="Times New Roman" w:cs="Times New Roman"/>
          <w:sz w:val="20"/>
          <w:szCs w:val="20"/>
        </w:rPr>
        <w:t xml:space="preserve">Portfolio players and traders </w:t>
      </w:r>
      <w:r w:rsidR="009B22BA" w:rsidRPr="00A16B75">
        <w:rPr>
          <w:rFonts w:ascii="Times New Roman" w:hAnsi="Times New Roman" w:cs="Times New Roman"/>
          <w:sz w:val="20"/>
          <w:szCs w:val="20"/>
        </w:rPr>
        <w:t xml:space="preserve">targets </w:t>
      </w:r>
      <w:r w:rsidR="002C1B40" w:rsidRPr="00A16B75">
        <w:rPr>
          <w:rFonts w:ascii="Times New Roman" w:hAnsi="Times New Roman" w:cs="Times New Roman"/>
          <w:sz w:val="20"/>
          <w:szCs w:val="20"/>
        </w:rPr>
        <w:t>to secure long-term LNG contracts</w:t>
      </w:r>
      <w:r w:rsidR="00CB4455" w:rsidRPr="00A16B75">
        <w:rPr>
          <w:rFonts w:ascii="Times New Roman" w:hAnsi="Times New Roman" w:cs="Times New Roman"/>
          <w:sz w:val="20"/>
          <w:szCs w:val="20"/>
        </w:rPr>
        <w:t>.</w:t>
      </w:r>
    </w:p>
    <w:p w14:paraId="0119B471" w14:textId="158E6940" w:rsidR="004A29D5" w:rsidRPr="00A16B75" w:rsidRDefault="00BB7920" w:rsidP="007C66CE">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 xml:space="preserve">Asian LNG </w:t>
      </w:r>
      <w:r w:rsidR="00335599" w:rsidRPr="00A16B75">
        <w:rPr>
          <w:rFonts w:ascii="Times New Roman" w:hAnsi="Times New Roman" w:cs="Times New Roman"/>
          <w:sz w:val="20"/>
          <w:szCs w:val="20"/>
        </w:rPr>
        <w:t>c</w:t>
      </w:r>
      <w:r w:rsidRPr="00A16B75">
        <w:rPr>
          <w:rFonts w:ascii="Times New Roman" w:hAnsi="Times New Roman" w:cs="Times New Roman"/>
          <w:sz w:val="20"/>
          <w:szCs w:val="20"/>
        </w:rPr>
        <w:t xml:space="preserve">ontracts </w:t>
      </w:r>
      <w:r w:rsidR="00335599" w:rsidRPr="00A16B75">
        <w:rPr>
          <w:rFonts w:ascii="Times New Roman" w:hAnsi="Times New Roman" w:cs="Times New Roman"/>
          <w:sz w:val="20"/>
          <w:szCs w:val="20"/>
        </w:rPr>
        <w:t>e</w:t>
      </w:r>
      <w:r w:rsidRPr="00A16B75">
        <w:rPr>
          <w:rFonts w:ascii="Times New Roman" w:hAnsi="Times New Roman" w:cs="Times New Roman"/>
          <w:sz w:val="20"/>
          <w:szCs w:val="20"/>
        </w:rPr>
        <w:t xml:space="preserve">quipped to deal with </w:t>
      </w:r>
      <w:r w:rsidR="00335599" w:rsidRPr="00A16B75">
        <w:rPr>
          <w:rFonts w:ascii="Times New Roman" w:hAnsi="Times New Roman" w:cs="Times New Roman"/>
          <w:sz w:val="20"/>
          <w:szCs w:val="20"/>
        </w:rPr>
        <w:t>e</w:t>
      </w:r>
      <w:r w:rsidRPr="00A16B75">
        <w:rPr>
          <w:rFonts w:ascii="Times New Roman" w:hAnsi="Times New Roman" w:cs="Times New Roman"/>
          <w:sz w:val="20"/>
          <w:szCs w:val="20"/>
        </w:rPr>
        <w:t xml:space="preserve">xtreme </w:t>
      </w:r>
      <w:r w:rsidR="00335599" w:rsidRPr="00A16B75">
        <w:rPr>
          <w:rFonts w:ascii="Times New Roman" w:hAnsi="Times New Roman" w:cs="Times New Roman"/>
          <w:sz w:val="20"/>
          <w:szCs w:val="20"/>
        </w:rPr>
        <w:t>p</w:t>
      </w:r>
      <w:r w:rsidRPr="00A16B75">
        <w:rPr>
          <w:rFonts w:ascii="Times New Roman" w:hAnsi="Times New Roman" w:cs="Times New Roman"/>
          <w:sz w:val="20"/>
          <w:szCs w:val="20"/>
        </w:rPr>
        <w:t xml:space="preserve">rice and </w:t>
      </w:r>
      <w:r w:rsidR="00335599" w:rsidRPr="00A16B75">
        <w:rPr>
          <w:rFonts w:ascii="Times New Roman" w:hAnsi="Times New Roman" w:cs="Times New Roman"/>
          <w:sz w:val="20"/>
          <w:szCs w:val="20"/>
        </w:rPr>
        <w:t>d</w:t>
      </w:r>
      <w:r w:rsidRPr="00A16B75">
        <w:rPr>
          <w:rFonts w:ascii="Times New Roman" w:hAnsi="Times New Roman" w:cs="Times New Roman"/>
          <w:sz w:val="20"/>
          <w:szCs w:val="20"/>
        </w:rPr>
        <w:t xml:space="preserve">emand </w:t>
      </w:r>
      <w:r w:rsidR="00335599" w:rsidRPr="00A16B75">
        <w:rPr>
          <w:rFonts w:ascii="Times New Roman" w:hAnsi="Times New Roman" w:cs="Times New Roman"/>
          <w:sz w:val="20"/>
          <w:szCs w:val="20"/>
        </w:rPr>
        <w:t>v</w:t>
      </w:r>
      <w:r w:rsidRPr="00A16B75">
        <w:rPr>
          <w:rFonts w:ascii="Times New Roman" w:hAnsi="Times New Roman" w:cs="Times New Roman"/>
          <w:sz w:val="20"/>
          <w:szCs w:val="20"/>
        </w:rPr>
        <w:t>olatility</w:t>
      </w:r>
      <w:r w:rsidR="00335599" w:rsidRPr="00A16B75">
        <w:rPr>
          <w:rFonts w:ascii="Times New Roman" w:hAnsi="Times New Roman" w:cs="Times New Roman"/>
          <w:sz w:val="20"/>
          <w:szCs w:val="20"/>
        </w:rPr>
        <w:t>.</w:t>
      </w:r>
    </w:p>
    <w:p w14:paraId="230AED36" w14:textId="6BA3701C" w:rsidR="00BB7C8E" w:rsidRPr="00A16B75" w:rsidRDefault="0027000D" w:rsidP="00BB7C8E">
      <w:pPr>
        <w:pStyle w:val="ListParagraph"/>
        <w:spacing w:after="46"/>
        <w:ind w:right="432" w:firstLine="0"/>
        <w:jc w:val="both"/>
        <w:rPr>
          <w:rFonts w:ascii="Times New Roman" w:hAnsi="Times New Roman" w:cs="Times New Roman"/>
          <w:sz w:val="20"/>
          <w:szCs w:val="20"/>
        </w:rPr>
      </w:pPr>
      <w:r w:rsidRPr="00A16B75">
        <w:rPr>
          <w:rFonts w:ascii="Times New Roman" w:hAnsi="Times New Roman" w:cs="Times New Roman"/>
          <w:sz w:val="20"/>
          <w:szCs w:val="20"/>
        </w:rPr>
        <w:t>The correlation between TTF and Asian LNG spot prices increased from 0.86 in 2019 to close</w:t>
      </w:r>
      <w:r w:rsidR="00BB7C8E" w:rsidRPr="00A16B75">
        <w:rPr>
          <w:rFonts w:ascii="Times New Roman" w:hAnsi="Times New Roman" w:cs="Times New Roman"/>
          <w:sz w:val="20"/>
          <w:szCs w:val="20"/>
        </w:rPr>
        <w:t xml:space="preserve"> to 0.95 in 2020 </w:t>
      </w:r>
      <w:r w:rsidR="00AF18DA" w:rsidRPr="00A16B75">
        <w:rPr>
          <w:rFonts w:ascii="Times New Roman" w:hAnsi="Times New Roman" w:cs="Times New Roman"/>
          <w:sz w:val="20"/>
          <w:szCs w:val="20"/>
        </w:rPr>
        <w:t xml:space="preserve">which </w:t>
      </w:r>
      <w:r w:rsidR="00BB7C8E" w:rsidRPr="00A16B75">
        <w:rPr>
          <w:rFonts w:ascii="Times New Roman" w:hAnsi="Times New Roman" w:cs="Times New Roman"/>
          <w:sz w:val="20"/>
          <w:szCs w:val="20"/>
        </w:rPr>
        <w:t>underscores the increasing linkages between Henry Hub and other regional indices.</w:t>
      </w:r>
    </w:p>
    <w:p w14:paraId="06FBA320" w14:textId="77777777" w:rsidR="00E737DC" w:rsidRPr="00A16B75" w:rsidRDefault="00E737DC" w:rsidP="00E737DC">
      <w:pPr>
        <w:pStyle w:val="ListParagraph"/>
        <w:numPr>
          <w:ilvl w:val="0"/>
          <w:numId w:val="2"/>
        </w:numPr>
        <w:jc w:val="both"/>
        <w:rPr>
          <w:rFonts w:ascii="Times New Roman" w:hAnsi="Times New Roman" w:cs="Times New Roman"/>
          <w:sz w:val="20"/>
          <w:szCs w:val="20"/>
        </w:rPr>
      </w:pPr>
      <w:r w:rsidRPr="00A16B75">
        <w:rPr>
          <w:rFonts w:ascii="Times New Roman" w:hAnsi="Times New Roman" w:cs="Times New Roman"/>
          <w:sz w:val="20"/>
          <w:szCs w:val="20"/>
        </w:rPr>
        <w:t xml:space="preserve">Brent-linked long-term LNG contracts are back in vogue. In 2022, the volume of long-term LNG contracts signed returned to its highest level since 2012, with 81 mmtpa of new LNG SPAs (sales purchase agreements) and HOAs (head of agreements) signed. </w:t>
      </w:r>
    </w:p>
    <w:p w14:paraId="0E653D2A" w14:textId="024F7C27" w:rsidR="00675257" w:rsidRPr="00A16B75" w:rsidRDefault="008C4F4A" w:rsidP="007C66CE">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 xml:space="preserve">Middle East exporters such as Qatar is reportedly asking for deals </w:t>
      </w:r>
      <w:r w:rsidR="00BA0802" w:rsidRPr="00A16B75">
        <w:rPr>
          <w:rFonts w:ascii="Times New Roman" w:hAnsi="Times New Roman" w:cs="Times New Roman"/>
          <w:sz w:val="20"/>
          <w:szCs w:val="20"/>
        </w:rPr>
        <w:t xml:space="preserve">with oil price </w:t>
      </w:r>
      <w:r w:rsidR="00466DEB" w:rsidRPr="00A16B75">
        <w:rPr>
          <w:rFonts w:ascii="Times New Roman" w:hAnsi="Times New Roman" w:cs="Times New Roman"/>
          <w:sz w:val="20"/>
          <w:szCs w:val="20"/>
        </w:rPr>
        <w:t xml:space="preserve">slope </w:t>
      </w:r>
      <w:r w:rsidRPr="00A16B75">
        <w:rPr>
          <w:rFonts w:ascii="Times New Roman" w:hAnsi="Times New Roman" w:cs="Times New Roman"/>
          <w:sz w:val="20"/>
          <w:szCs w:val="20"/>
        </w:rPr>
        <w:t>above 12.5%. These deals have limited flexibility, and seasonality and are fixed to a market. For example, the 27 year, Qatar-Sinopec deal starting in 2026, is speculated to have a slope above 12.75% with limited flexibility.</w:t>
      </w:r>
    </w:p>
    <w:p w14:paraId="2D09639E" w14:textId="6219CEB0" w:rsidR="00EE2165" w:rsidRPr="00A16B75" w:rsidRDefault="00EE2165" w:rsidP="008C4F4A">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While JKM has been widely used in spot contracts in Thailand and Singapore, long-term import contracts in Southeast Asia remain largely linked to oil prices, with some linked to gas hub indexes</w:t>
      </w:r>
      <w:r w:rsidR="007E4140" w:rsidRPr="00A16B75">
        <w:rPr>
          <w:rFonts w:ascii="Times New Roman" w:hAnsi="Times New Roman" w:cs="Times New Roman"/>
          <w:sz w:val="20"/>
          <w:szCs w:val="20"/>
        </w:rPr>
        <w:t>.</w:t>
      </w:r>
    </w:p>
    <w:p w14:paraId="10EB4EF3" w14:textId="2B910663" w:rsidR="007E4140" w:rsidRPr="00A16B75" w:rsidRDefault="007E4140" w:rsidP="008C4F4A">
      <w:pPr>
        <w:pStyle w:val="ListParagraph"/>
        <w:numPr>
          <w:ilvl w:val="0"/>
          <w:numId w:val="2"/>
        </w:numPr>
        <w:spacing w:after="46"/>
        <w:ind w:right="432"/>
        <w:jc w:val="both"/>
        <w:rPr>
          <w:rFonts w:ascii="Times New Roman" w:hAnsi="Times New Roman" w:cs="Times New Roman"/>
          <w:sz w:val="20"/>
          <w:szCs w:val="20"/>
        </w:rPr>
      </w:pPr>
      <w:r w:rsidRPr="00A16B75">
        <w:rPr>
          <w:rFonts w:ascii="Times New Roman" w:hAnsi="Times New Roman" w:cs="Times New Roman"/>
          <w:sz w:val="20"/>
          <w:szCs w:val="20"/>
        </w:rPr>
        <w:t xml:space="preserve">Long-term LNG contracts have significant risks. </w:t>
      </w:r>
      <w:r w:rsidR="00387F0D" w:rsidRPr="00A16B75">
        <w:rPr>
          <w:rFonts w:ascii="Times New Roman" w:hAnsi="Times New Roman" w:cs="Times New Roman"/>
          <w:sz w:val="20"/>
          <w:szCs w:val="20"/>
        </w:rPr>
        <w:t xml:space="preserve">E.g., for </w:t>
      </w:r>
      <w:r w:rsidRPr="00A16B75">
        <w:rPr>
          <w:rFonts w:ascii="Times New Roman" w:hAnsi="Times New Roman" w:cs="Times New Roman"/>
          <w:sz w:val="20"/>
          <w:szCs w:val="20"/>
        </w:rPr>
        <w:t>Japa</w:t>
      </w:r>
      <w:r w:rsidR="00CD3CD6" w:rsidRPr="00A16B75">
        <w:rPr>
          <w:rFonts w:ascii="Times New Roman" w:hAnsi="Times New Roman" w:cs="Times New Roman"/>
          <w:sz w:val="20"/>
          <w:szCs w:val="20"/>
        </w:rPr>
        <w:t>nese contracts</w:t>
      </w:r>
      <w:r w:rsidRPr="00A16B75">
        <w:rPr>
          <w:rFonts w:ascii="Times New Roman" w:hAnsi="Times New Roman" w:cs="Times New Roman"/>
          <w:sz w:val="20"/>
          <w:szCs w:val="20"/>
        </w:rPr>
        <w:t xml:space="preserve">, </w:t>
      </w:r>
      <w:r w:rsidR="00CD3CD6" w:rsidRPr="00A16B75">
        <w:rPr>
          <w:rFonts w:ascii="Times New Roman" w:hAnsi="Times New Roman" w:cs="Times New Roman"/>
          <w:sz w:val="20"/>
          <w:szCs w:val="20"/>
        </w:rPr>
        <w:t>which</w:t>
      </w:r>
      <w:r w:rsidRPr="00A16B75">
        <w:rPr>
          <w:rFonts w:ascii="Times New Roman" w:hAnsi="Times New Roman" w:cs="Times New Roman"/>
          <w:sz w:val="20"/>
          <w:szCs w:val="20"/>
        </w:rPr>
        <w:t xml:space="preserve"> are typically indexed to oil prices, when oil prices are high and LNG is plentiful, buyers locked into the contracts pay more than they would on the spot market</w:t>
      </w:r>
      <w:r w:rsidR="009D2547" w:rsidRPr="00A16B75">
        <w:rPr>
          <w:rFonts w:ascii="Times New Roman" w:hAnsi="Times New Roman" w:cs="Times New Roman"/>
          <w:sz w:val="20"/>
          <w:szCs w:val="20"/>
        </w:rPr>
        <w:t xml:space="preserve">. Therefore, such risks and </w:t>
      </w:r>
      <w:r w:rsidR="00964271" w:rsidRPr="00A16B75">
        <w:rPr>
          <w:rFonts w:ascii="Times New Roman" w:hAnsi="Times New Roman" w:cs="Times New Roman"/>
          <w:sz w:val="20"/>
          <w:szCs w:val="20"/>
        </w:rPr>
        <w:t>contact terms needs to be worked out to ensure flexibility and minimal losses.</w:t>
      </w:r>
    </w:p>
    <w:p w14:paraId="6583BC8D" w14:textId="77777777" w:rsidR="00421608" w:rsidRDefault="00421608" w:rsidP="007C66CE">
      <w:pPr>
        <w:spacing w:after="46"/>
        <w:ind w:right="432"/>
        <w:jc w:val="both"/>
      </w:pPr>
    </w:p>
    <w:p w14:paraId="3CFDB5D0" w14:textId="77777777" w:rsidR="00421608" w:rsidRDefault="00421608" w:rsidP="007C66CE">
      <w:pPr>
        <w:spacing w:after="46"/>
        <w:ind w:right="432"/>
        <w:jc w:val="both"/>
      </w:pPr>
    </w:p>
    <w:p w14:paraId="3E39F946" w14:textId="77777777" w:rsidR="00A40DCD" w:rsidRDefault="00A40DCD" w:rsidP="007C66CE">
      <w:pPr>
        <w:ind w:left="15" w:right="12"/>
        <w:jc w:val="both"/>
      </w:pPr>
    </w:p>
    <w:p w14:paraId="6E2081D3" w14:textId="77777777" w:rsidR="003C11C3" w:rsidRDefault="003C11C3" w:rsidP="007C66CE">
      <w:pPr>
        <w:ind w:left="15" w:right="12"/>
        <w:jc w:val="both"/>
        <w:sectPr w:rsidR="003C11C3" w:rsidSect="00AC02C8">
          <w:footnotePr>
            <w:numRestart w:val="eachPage"/>
          </w:footnotePr>
          <w:type w:val="continuous"/>
          <w:pgSz w:w="12240" w:h="15840"/>
          <w:pgMar w:top="680" w:right="681" w:bottom="681" w:left="661" w:header="720" w:footer="720" w:gutter="0"/>
          <w:cols w:num="2" w:space="720"/>
          <w:titlePg/>
        </w:sectPr>
      </w:pPr>
    </w:p>
    <w:p w14:paraId="4A168D56" w14:textId="77777777" w:rsidR="00F5110B" w:rsidRDefault="00F5110B" w:rsidP="007C66CE">
      <w:pPr>
        <w:jc w:val="both"/>
      </w:pPr>
    </w:p>
    <w:p w14:paraId="20F5A361" w14:textId="77777777" w:rsidR="00234501" w:rsidRDefault="00234501" w:rsidP="007C66CE">
      <w:pPr>
        <w:pStyle w:val="Heading2"/>
        <w:ind w:left="15"/>
        <w:jc w:val="both"/>
      </w:pPr>
    </w:p>
    <w:p w14:paraId="26E30E45" w14:textId="77777777" w:rsidR="00234501" w:rsidRDefault="00234501" w:rsidP="00234501"/>
    <w:p w14:paraId="7D38C7E5" w14:textId="77777777" w:rsidR="00234501" w:rsidRPr="00234501" w:rsidRDefault="00234501" w:rsidP="00234501"/>
    <w:p w14:paraId="5A0018EC" w14:textId="77777777" w:rsidR="00234501" w:rsidRDefault="00234501" w:rsidP="007C66CE">
      <w:pPr>
        <w:pStyle w:val="Heading2"/>
        <w:ind w:left="15"/>
        <w:jc w:val="both"/>
      </w:pPr>
    </w:p>
    <w:p w14:paraId="6595DB6C" w14:textId="77777777" w:rsidR="00234501" w:rsidRDefault="00234501" w:rsidP="007C66CE">
      <w:pPr>
        <w:pStyle w:val="Heading2"/>
        <w:ind w:left="15"/>
        <w:jc w:val="both"/>
      </w:pPr>
    </w:p>
    <w:p w14:paraId="662599CD" w14:textId="77777777" w:rsidR="00234501" w:rsidRPr="00234501" w:rsidRDefault="00234501" w:rsidP="00234501"/>
    <w:p w14:paraId="135D281F" w14:textId="0FF28A65" w:rsidR="00234501" w:rsidRDefault="00E51022">
      <w:pPr>
        <w:spacing w:after="160" w:line="259" w:lineRule="auto"/>
        <w:rPr>
          <w:rFonts w:ascii="Arial" w:eastAsia="Arial" w:hAnsi="Arial" w:cs="Arial"/>
          <w:b/>
          <w:color w:val="000000"/>
          <w:sz w:val="22"/>
          <w:szCs w:val="22"/>
        </w:rPr>
      </w:pPr>
      <w:r>
        <w:br w:type="page"/>
      </w:r>
    </w:p>
    <w:p w14:paraId="56F94D5F" w14:textId="77777777" w:rsidR="009D4C27" w:rsidRDefault="009D4C27" w:rsidP="007C66CE">
      <w:pPr>
        <w:jc w:val="both"/>
        <w:rPr>
          <w:rFonts w:ascii="Arial" w:hAnsi="Arial" w:cs="Arial"/>
          <w:sz w:val="20"/>
          <w:szCs w:val="20"/>
        </w:rPr>
        <w:sectPr w:rsidR="009D4C27" w:rsidSect="00426483">
          <w:footnotePr>
            <w:numRestart w:val="eachPage"/>
          </w:footnotePr>
          <w:type w:val="continuous"/>
          <w:pgSz w:w="12240" w:h="15840"/>
          <w:pgMar w:top="680" w:right="681" w:bottom="681" w:left="661" w:header="720" w:footer="720" w:gutter="0"/>
          <w:cols w:space="720"/>
          <w:titlePg/>
        </w:sectPr>
      </w:pPr>
    </w:p>
    <w:p w14:paraId="394C25F3" w14:textId="4D90AE80" w:rsidR="005F3A77" w:rsidRPr="00A16B75" w:rsidRDefault="005F3A77" w:rsidP="005F3A77">
      <w:pPr>
        <w:pStyle w:val="Heading2"/>
        <w:ind w:left="15"/>
        <w:jc w:val="both"/>
        <w:rPr>
          <w:rFonts w:ascii="Times New Roman" w:hAnsi="Times New Roman" w:cs="Times New Roman"/>
          <w:sz w:val="20"/>
          <w:szCs w:val="20"/>
        </w:rPr>
      </w:pPr>
      <w:r w:rsidRPr="00A16B75">
        <w:rPr>
          <w:rFonts w:ascii="Times New Roman" w:hAnsi="Times New Roman" w:cs="Times New Roman"/>
          <w:sz w:val="20"/>
          <w:szCs w:val="20"/>
        </w:rPr>
        <w:lastRenderedPageBreak/>
        <w:t xml:space="preserve">Figure </w:t>
      </w:r>
      <w:r w:rsidR="00A16B75" w:rsidRPr="00A16B75">
        <w:rPr>
          <w:rFonts w:ascii="Times New Roman" w:hAnsi="Times New Roman" w:cs="Times New Roman"/>
          <w:sz w:val="20"/>
          <w:szCs w:val="20"/>
        </w:rPr>
        <w:t>6</w:t>
      </w:r>
      <w:r w:rsidRPr="00A16B75">
        <w:rPr>
          <w:rFonts w:ascii="Times New Roman" w:hAnsi="Times New Roman" w:cs="Times New Roman"/>
          <w:sz w:val="20"/>
          <w:szCs w:val="20"/>
        </w:rPr>
        <w:t xml:space="preserve">: </w:t>
      </w:r>
      <w:r w:rsidR="004E1DF3" w:rsidRPr="00A16B75">
        <w:rPr>
          <w:rFonts w:ascii="Times New Roman" w:hAnsi="Times New Roman" w:cs="Times New Roman"/>
          <w:sz w:val="20"/>
          <w:szCs w:val="20"/>
        </w:rPr>
        <w:t>Global LNG price</w:t>
      </w:r>
      <w:r w:rsidR="003E7EF3" w:rsidRPr="00A16B75">
        <w:rPr>
          <w:rFonts w:ascii="Times New Roman" w:hAnsi="Times New Roman" w:cs="Times New Roman"/>
          <w:sz w:val="20"/>
          <w:szCs w:val="20"/>
        </w:rPr>
        <w:t xml:space="preserve">-index </w:t>
      </w:r>
      <w:r w:rsidR="00F6091E" w:rsidRPr="00A16B75">
        <w:rPr>
          <w:rFonts w:ascii="Times New Roman" w:hAnsi="Times New Roman" w:cs="Times New Roman"/>
          <w:sz w:val="20"/>
          <w:szCs w:val="20"/>
        </w:rPr>
        <w:t>distribution</w:t>
      </w:r>
    </w:p>
    <w:p w14:paraId="3958B8DD" w14:textId="77777777" w:rsidR="005F3A77" w:rsidRPr="00A16B75" w:rsidRDefault="005F3A77" w:rsidP="005F3A77">
      <w:pPr>
        <w:spacing w:after="222" w:line="259" w:lineRule="auto"/>
        <w:ind w:left="20"/>
        <w:jc w:val="both"/>
        <w:rPr>
          <w:sz w:val="20"/>
          <w:szCs w:val="20"/>
        </w:rPr>
      </w:pPr>
      <w:r w:rsidRPr="00A16B75">
        <w:rPr>
          <w:rFonts w:eastAsia="Calibri"/>
          <w:noProof/>
          <w:sz w:val="20"/>
          <w:szCs w:val="20"/>
        </w:rPr>
        <mc:AlternateContent>
          <mc:Choice Requires="wpg">
            <w:drawing>
              <wp:inline distT="0" distB="0" distL="0" distR="0" wp14:anchorId="1B5495F7" wp14:editId="1709DF54">
                <wp:extent cx="6908406" cy="12700"/>
                <wp:effectExtent l="0" t="0" r="0" b="0"/>
                <wp:docPr id="1865" name="Group 1865"/>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1866"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726559" id="Group 1865"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" path="m,l6908406,e" filled="f" strokeweight="1pt">
                  <v:stroke miterlimit="1" joinstyle="miter"/>
                  <v:path arrowok="t" textboxrect="0,0,6908406,0"/>
                </v:shape>
                <w10:anchorlock/>
              </v:group>
            </w:pict>
          </mc:Fallback>
        </mc:AlternateContent>
      </w:r>
    </w:p>
    <w:p w14:paraId="1BB8CB1B" w14:textId="31049DC3" w:rsidR="005F3A77" w:rsidRPr="009E526E" w:rsidRDefault="00C6117C" w:rsidP="005F3A77">
      <w:pPr>
        <w:pStyle w:val="Heading3"/>
        <w:spacing w:after="504"/>
        <w:ind w:left="-5"/>
        <w:jc w:val="both"/>
      </w:pPr>
      <w:r w:rsidRPr="00A16B75">
        <w:rPr>
          <w:rFonts w:ascii="Times New Roman" w:hAnsi="Times New Roman" w:cs="Times New Roman"/>
          <w:szCs w:val="20"/>
        </w:rPr>
        <w:t xml:space="preserve">Brent-linked LNG contracts comprise major pricing </w:t>
      </w:r>
      <w:r w:rsidR="0075250A" w:rsidRPr="00A16B75">
        <w:rPr>
          <w:rFonts w:ascii="Times New Roman" w:hAnsi="Times New Roman" w:cs="Times New Roman"/>
          <w:szCs w:val="20"/>
        </w:rPr>
        <w:t>index across the Asia-Pacific</w:t>
      </w:r>
    </w:p>
    <w:p w14:paraId="6723BF18" w14:textId="135FE716" w:rsidR="00F12F69" w:rsidRDefault="004937D3" w:rsidP="007C66CE">
      <w:pPr>
        <w:jc w:val="both"/>
        <w:rPr>
          <w:rFonts w:ascii="Arial" w:hAnsi="Arial" w:cs="Arial"/>
          <w:sz w:val="20"/>
          <w:szCs w:val="20"/>
        </w:rPr>
      </w:pPr>
      <w:r w:rsidRPr="004937D3">
        <w:rPr>
          <w:noProof/>
        </w:rPr>
        <w:drawing>
          <wp:inline distT="0" distB="0" distL="0" distR="0" wp14:anchorId="29524AED" wp14:editId="1E3ADD4A">
            <wp:extent cx="6919595" cy="3039533"/>
            <wp:effectExtent l="0" t="0" r="0" b="889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22452" cy="3040788"/>
                    </a:xfrm>
                    <a:prstGeom prst="rect">
                      <a:avLst/>
                    </a:prstGeom>
                    <a:noFill/>
                    <a:ln>
                      <a:noFill/>
                    </a:ln>
                  </pic:spPr>
                </pic:pic>
              </a:graphicData>
            </a:graphic>
          </wp:inline>
        </w:drawing>
      </w:r>
    </w:p>
    <w:p w14:paraId="6DDA42A2" w14:textId="77777777" w:rsidR="00154BE5" w:rsidRDefault="00154BE5" w:rsidP="007C66CE">
      <w:pPr>
        <w:jc w:val="both"/>
        <w:rPr>
          <w:rFonts w:ascii="Arial" w:hAnsi="Arial" w:cs="Arial"/>
          <w:sz w:val="20"/>
          <w:szCs w:val="20"/>
        </w:rPr>
      </w:pPr>
    </w:p>
    <w:p w14:paraId="40E4EBB0" w14:textId="77777777" w:rsidR="008930EF" w:rsidRDefault="008930EF" w:rsidP="007C66CE">
      <w:pPr>
        <w:jc w:val="both"/>
        <w:rPr>
          <w:rFonts w:ascii="Arial" w:hAnsi="Arial" w:cs="Arial"/>
          <w:sz w:val="20"/>
          <w:szCs w:val="20"/>
        </w:rPr>
      </w:pPr>
    </w:p>
    <w:p w14:paraId="172CC42C" w14:textId="77777777" w:rsidR="008930EF" w:rsidRDefault="008930EF" w:rsidP="007C66CE">
      <w:pPr>
        <w:jc w:val="both"/>
        <w:rPr>
          <w:rFonts w:ascii="Arial" w:hAnsi="Arial" w:cs="Arial"/>
          <w:sz w:val="20"/>
          <w:szCs w:val="20"/>
        </w:rPr>
      </w:pPr>
    </w:p>
    <w:p w14:paraId="313E230C" w14:textId="436AF9B4" w:rsidR="00154BE5" w:rsidRPr="00A16B75" w:rsidRDefault="00154BE5" w:rsidP="00154BE5">
      <w:pPr>
        <w:pStyle w:val="Heading2"/>
        <w:ind w:left="15"/>
        <w:jc w:val="both"/>
        <w:rPr>
          <w:rFonts w:ascii="Times New Roman" w:hAnsi="Times New Roman" w:cs="Times New Roman"/>
          <w:sz w:val="20"/>
          <w:szCs w:val="20"/>
        </w:rPr>
      </w:pPr>
      <w:r w:rsidRPr="00A16B75">
        <w:rPr>
          <w:rFonts w:ascii="Times New Roman" w:hAnsi="Times New Roman" w:cs="Times New Roman"/>
          <w:sz w:val="20"/>
          <w:szCs w:val="20"/>
        </w:rPr>
        <w:t xml:space="preserve">Figure </w:t>
      </w:r>
      <w:r w:rsidR="00A16B75" w:rsidRPr="00A16B75">
        <w:rPr>
          <w:rFonts w:ascii="Times New Roman" w:hAnsi="Times New Roman" w:cs="Times New Roman"/>
          <w:sz w:val="20"/>
          <w:szCs w:val="20"/>
        </w:rPr>
        <w:t>7</w:t>
      </w:r>
      <w:r w:rsidRPr="00A16B75">
        <w:rPr>
          <w:rFonts w:ascii="Times New Roman" w:hAnsi="Times New Roman" w:cs="Times New Roman"/>
          <w:sz w:val="20"/>
          <w:szCs w:val="20"/>
        </w:rPr>
        <w:t xml:space="preserve">: </w:t>
      </w:r>
      <w:r w:rsidR="00751D33" w:rsidRPr="00A16B75">
        <w:rPr>
          <w:rFonts w:ascii="Times New Roman" w:hAnsi="Times New Roman" w:cs="Times New Roman"/>
          <w:sz w:val="20"/>
          <w:szCs w:val="20"/>
        </w:rPr>
        <w:t>Price movements impacting contrac</w:t>
      </w:r>
      <w:r w:rsidR="008009DB" w:rsidRPr="00A16B75">
        <w:rPr>
          <w:rFonts w:ascii="Times New Roman" w:hAnsi="Times New Roman" w:cs="Times New Roman"/>
          <w:sz w:val="20"/>
          <w:szCs w:val="20"/>
        </w:rPr>
        <w:t xml:space="preserve">t </w:t>
      </w:r>
      <w:r w:rsidR="005B38BB" w:rsidRPr="00A16B75">
        <w:rPr>
          <w:rFonts w:ascii="Times New Roman" w:hAnsi="Times New Roman" w:cs="Times New Roman"/>
          <w:sz w:val="20"/>
          <w:szCs w:val="20"/>
        </w:rPr>
        <w:t>dynamics</w:t>
      </w:r>
      <w:r w:rsidR="00751D33" w:rsidRPr="00A16B75">
        <w:rPr>
          <w:rFonts w:ascii="Times New Roman" w:hAnsi="Times New Roman" w:cs="Times New Roman"/>
          <w:sz w:val="20"/>
          <w:szCs w:val="20"/>
        </w:rPr>
        <w:t xml:space="preserve"> </w:t>
      </w:r>
      <w:r w:rsidR="007D32B9" w:rsidRPr="00A16B75">
        <w:rPr>
          <w:rFonts w:ascii="Times New Roman" w:hAnsi="Times New Roman" w:cs="Times New Roman"/>
          <w:sz w:val="20"/>
          <w:szCs w:val="20"/>
        </w:rPr>
        <w:t>and flexibility</w:t>
      </w:r>
      <w:r w:rsidR="00D43829" w:rsidRPr="00A16B75">
        <w:rPr>
          <w:rFonts w:ascii="Times New Roman" w:hAnsi="Times New Roman" w:cs="Times New Roman"/>
          <w:sz w:val="20"/>
          <w:szCs w:val="20"/>
        </w:rPr>
        <w:t>.</w:t>
      </w:r>
    </w:p>
    <w:p w14:paraId="37D3539C" w14:textId="77777777" w:rsidR="00154BE5" w:rsidRPr="00A16B75" w:rsidRDefault="00154BE5" w:rsidP="00154BE5">
      <w:pPr>
        <w:spacing w:after="222" w:line="259" w:lineRule="auto"/>
        <w:ind w:left="20"/>
        <w:jc w:val="both"/>
        <w:rPr>
          <w:sz w:val="20"/>
          <w:szCs w:val="20"/>
        </w:rPr>
      </w:pPr>
      <w:r w:rsidRPr="00A16B75">
        <w:rPr>
          <w:rFonts w:eastAsia="Calibri"/>
          <w:noProof/>
          <w:sz w:val="20"/>
          <w:szCs w:val="20"/>
        </w:rPr>
        <mc:AlternateContent>
          <mc:Choice Requires="wpg">
            <w:drawing>
              <wp:inline distT="0" distB="0" distL="0" distR="0" wp14:anchorId="1B6F6EEA" wp14:editId="1CFECBA5">
                <wp:extent cx="6908406" cy="12700"/>
                <wp:effectExtent l="0" t="0" r="0" b="0"/>
                <wp:docPr id="1858" name="Group 1858"/>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1859"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7ECC64" id="Group 1858"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" path="m,l6908406,e" filled="f" strokeweight="1pt">
                  <v:stroke miterlimit="1" joinstyle="miter"/>
                  <v:path arrowok="t" textboxrect="0,0,6908406,0"/>
                </v:shape>
                <w10:anchorlock/>
              </v:group>
            </w:pict>
          </mc:Fallback>
        </mc:AlternateContent>
      </w:r>
    </w:p>
    <w:p w14:paraId="12507645" w14:textId="7E2BC132" w:rsidR="00154BE5" w:rsidRPr="00A16B75" w:rsidRDefault="00240AB8" w:rsidP="009E526E">
      <w:pPr>
        <w:pStyle w:val="Heading3"/>
        <w:spacing w:after="504"/>
        <w:ind w:left="-5"/>
        <w:jc w:val="both"/>
        <w:rPr>
          <w:rFonts w:ascii="Times New Roman" w:hAnsi="Times New Roman" w:cs="Times New Roman"/>
          <w:szCs w:val="20"/>
        </w:rPr>
      </w:pPr>
      <w:r w:rsidRPr="00A16B75">
        <w:rPr>
          <w:rFonts w:ascii="Times New Roman" w:hAnsi="Times New Roman" w:cs="Times New Roman"/>
          <w:szCs w:val="20"/>
        </w:rPr>
        <w:t xml:space="preserve">The price </w:t>
      </w:r>
      <w:r w:rsidR="005C3722" w:rsidRPr="00A16B75">
        <w:rPr>
          <w:rFonts w:ascii="Times New Roman" w:hAnsi="Times New Roman" w:cs="Times New Roman"/>
          <w:szCs w:val="20"/>
        </w:rPr>
        <w:t>difference between</w:t>
      </w:r>
      <w:r w:rsidR="008D1E47" w:rsidRPr="00A16B75">
        <w:rPr>
          <w:rFonts w:ascii="Times New Roman" w:hAnsi="Times New Roman" w:cs="Times New Roman"/>
          <w:szCs w:val="20"/>
        </w:rPr>
        <w:t xml:space="preserve"> </w:t>
      </w:r>
      <w:r w:rsidR="00D317EA" w:rsidRPr="00A16B75">
        <w:rPr>
          <w:rFonts w:ascii="Times New Roman" w:hAnsi="Times New Roman" w:cs="Times New Roman"/>
          <w:szCs w:val="20"/>
        </w:rPr>
        <w:t>Brent</w:t>
      </w:r>
      <w:r w:rsidRPr="00A16B75">
        <w:rPr>
          <w:rFonts w:ascii="Times New Roman" w:hAnsi="Times New Roman" w:cs="Times New Roman"/>
          <w:szCs w:val="20"/>
        </w:rPr>
        <w:t xml:space="preserve"> and </w:t>
      </w:r>
      <w:r w:rsidR="00880997" w:rsidRPr="00A16B75">
        <w:rPr>
          <w:rFonts w:ascii="Times New Roman" w:hAnsi="Times New Roman" w:cs="Times New Roman"/>
          <w:szCs w:val="20"/>
        </w:rPr>
        <w:t>LN</w:t>
      </w:r>
      <w:r w:rsidR="000027BB" w:rsidRPr="00A16B75">
        <w:rPr>
          <w:rFonts w:ascii="Times New Roman" w:hAnsi="Times New Roman" w:cs="Times New Roman"/>
          <w:szCs w:val="20"/>
        </w:rPr>
        <w:t>G</w:t>
      </w:r>
      <w:r w:rsidR="002559A7" w:rsidRPr="00A16B75">
        <w:rPr>
          <w:rFonts w:ascii="Times New Roman" w:hAnsi="Times New Roman" w:cs="Times New Roman"/>
          <w:szCs w:val="20"/>
        </w:rPr>
        <w:t xml:space="preserve"> widens post </w:t>
      </w:r>
      <w:r w:rsidR="001B24CA" w:rsidRPr="00A16B75">
        <w:rPr>
          <w:rFonts w:ascii="Times New Roman" w:hAnsi="Times New Roman" w:cs="Times New Roman"/>
          <w:szCs w:val="20"/>
        </w:rPr>
        <w:t>COVID</w:t>
      </w:r>
      <w:r w:rsidR="002559A7" w:rsidRPr="00A16B75">
        <w:rPr>
          <w:rFonts w:ascii="Times New Roman" w:hAnsi="Times New Roman" w:cs="Times New Roman"/>
          <w:szCs w:val="20"/>
        </w:rPr>
        <w:t xml:space="preserve">, </w:t>
      </w:r>
      <w:r w:rsidR="003A1A5F" w:rsidRPr="00A16B75">
        <w:rPr>
          <w:rFonts w:ascii="Times New Roman" w:hAnsi="Times New Roman" w:cs="Times New Roman"/>
          <w:szCs w:val="20"/>
        </w:rPr>
        <w:t xml:space="preserve">indicates deviation </w:t>
      </w:r>
      <w:r w:rsidR="00F20790" w:rsidRPr="00A16B75">
        <w:rPr>
          <w:rFonts w:ascii="Times New Roman" w:hAnsi="Times New Roman" w:cs="Times New Roman"/>
          <w:szCs w:val="20"/>
        </w:rPr>
        <w:t>from brent linked contracts.</w:t>
      </w:r>
    </w:p>
    <w:p w14:paraId="37752081" w14:textId="3E959CE5" w:rsidR="00F12F69" w:rsidRDefault="00A953E0" w:rsidP="007C66CE">
      <w:pPr>
        <w:jc w:val="both"/>
        <w:rPr>
          <w:rFonts w:ascii="Arial" w:hAnsi="Arial" w:cs="Arial"/>
          <w:sz w:val="20"/>
          <w:szCs w:val="20"/>
        </w:rPr>
      </w:pPr>
      <w:r w:rsidRPr="00A953E0">
        <w:rPr>
          <w:rFonts w:ascii="Arial" w:hAnsi="Arial" w:cs="Arial"/>
          <w:noProof/>
          <w:sz w:val="20"/>
          <w:szCs w:val="20"/>
        </w:rPr>
        <w:drawing>
          <wp:inline distT="0" distB="0" distL="0" distR="0" wp14:anchorId="31CBA40A" wp14:editId="7DFE30CC">
            <wp:extent cx="6920230" cy="2870200"/>
            <wp:effectExtent l="0" t="0" r="13970" b="6350"/>
            <wp:docPr id="1864" name="Chart 1864">
              <a:extLst xmlns:a="http://schemas.openxmlformats.org/drawingml/2006/main">
                <a:ext uri="{FF2B5EF4-FFF2-40B4-BE49-F238E27FC236}">
                  <a16:creationId xmlns:a16="http://schemas.microsoft.com/office/drawing/2014/main" id="{23F5A63E-FBCB-5983-CE4F-07E85832DB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FEC704" w14:textId="77777777" w:rsidR="008930EF" w:rsidRDefault="008930EF" w:rsidP="007C66CE">
      <w:pPr>
        <w:jc w:val="both"/>
        <w:rPr>
          <w:rFonts w:ascii="Arial" w:hAnsi="Arial" w:cs="Arial"/>
          <w:sz w:val="20"/>
          <w:szCs w:val="20"/>
        </w:rPr>
      </w:pPr>
    </w:p>
    <w:p w14:paraId="3E329BB3" w14:textId="77777777" w:rsidR="008930EF" w:rsidRDefault="008930EF" w:rsidP="007C66CE">
      <w:pPr>
        <w:jc w:val="both"/>
        <w:rPr>
          <w:rFonts w:ascii="Arial" w:hAnsi="Arial" w:cs="Arial"/>
          <w:sz w:val="20"/>
          <w:szCs w:val="20"/>
        </w:rPr>
      </w:pPr>
    </w:p>
    <w:p w14:paraId="20A73C8A" w14:textId="77777777" w:rsidR="00F12F69" w:rsidRDefault="00F12F69" w:rsidP="007C66CE">
      <w:pPr>
        <w:jc w:val="both"/>
        <w:rPr>
          <w:rFonts w:ascii="Arial" w:hAnsi="Arial" w:cs="Arial"/>
          <w:sz w:val="20"/>
          <w:szCs w:val="20"/>
        </w:rPr>
      </w:pPr>
    </w:p>
    <w:p w14:paraId="41973B0F" w14:textId="2F522EEE" w:rsidR="00F12F69" w:rsidRDefault="00F12F69" w:rsidP="007C66CE">
      <w:pPr>
        <w:jc w:val="both"/>
        <w:rPr>
          <w:rFonts w:ascii="Arial" w:hAnsi="Arial" w:cs="Arial"/>
          <w:sz w:val="20"/>
          <w:szCs w:val="20"/>
        </w:rPr>
      </w:pPr>
    </w:p>
    <w:p w14:paraId="660B4B42" w14:textId="2C643A54" w:rsidR="005E7923" w:rsidRPr="00A16B75" w:rsidRDefault="005E7923" w:rsidP="007C66CE">
      <w:pPr>
        <w:spacing w:after="46"/>
        <w:ind w:right="432"/>
        <w:jc w:val="both"/>
        <w:rPr>
          <w:b/>
          <w:color w:val="D8651E"/>
          <w:sz w:val="20"/>
          <w:szCs w:val="20"/>
        </w:rPr>
      </w:pPr>
      <w:r w:rsidRPr="00A16B75">
        <w:rPr>
          <w:b/>
          <w:color w:val="D8651E"/>
          <w:sz w:val="20"/>
          <w:szCs w:val="20"/>
        </w:rPr>
        <w:lastRenderedPageBreak/>
        <w:t>Arbitrage opportunity</w:t>
      </w:r>
    </w:p>
    <w:p w14:paraId="06D246FC" w14:textId="5A530CA0" w:rsidR="00DF3F1B" w:rsidRPr="00A16B75" w:rsidRDefault="005E7923" w:rsidP="007C66CE">
      <w:pPr>
        <w:jc w:val="both"/>
        <w:rPr>
          <w:sz w:val="20"/>
          <w:szCs w:val="20"/>
        </w:rPr>
      </w:pPr>
      <w:r w:rsidRPr="00A16B75">
        <w:rPr>
          <w:rFonts w:eastAsia="Calibri"/>
          <w:noProof/>
          <w:sz w:val="20"/>
          <w:szCs w:val="20"/>
        </w:rPr>
        <mc:AlternateContent>
          <mc:Choice Requires="wpg">
            <w:drawing>
              <wp:inline distT="0" distB="0" distL="0" distR="0" wp14:anchorId="3F18344F" wp14:editId="1E9BA0E7">
                <wp:extent cx="6908165" cy="83820"/>
                <wp:effectExtent l="0" t="0" r="0" b="0"/>
                <wp:docPr id="23" name="Group 23"/>
                <wp:cNvGraphicFramePr/>
                <a:graphic xmlns:a="http://schemas.openxmlformats.org/drawingml/2006/main">
                  <a:graphicData uri="http://schemas.microsoft.com/office/word/2010/wordprocessingGroup">
                    <wpg:wgp>
                      <wpg:cNvGrpSpPr/>
                      <wpg:grpSpPr>
                        <a:xfrm>
                          <a:off x="0" y="0"/>
                          <a:ext cx="6908165" cy="83820"/>
                          <a:chOff x="0" y="0"/>
                          <a:chExt cx="3377997" cy="12700"/>
                        </a:xfrm>
                      </wpg:grpSpPr>
                      <wps:wsp>
                        <wps:cNvPr id="24" name="Shape 1743"/>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inline>
            </w:drawing>
          </mc:Choice>
          <mc:Fallback>
            <w:pict>
              <v:group w14:anchorId="050C207A" id="Group 23" o:spid="_x0000_s1026" style="width:543.95pt;height:6.6pt;mso-position-horizontal-relative:char;mso-position-vertical-relative:line"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">
                <v:shape id="Shape 1743"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" path="m,l3377997,e" filled="f" strokecolor="#d8651e" strokeweight="1pt">
                  <v:stroke miterlimit="1" joinstyle="miter"/>
                  <v:path arrowok="t" textboxrect="0,0,3377997,0"/>
                </v:shape>
                <w10:anchorlock/>
              </v:group>
            </w:pict>
          </mc:Fallback>
        </mc:AlternateContent>
      </w:r>
    </w:p>
    <w:p w14:paraId="2D2DECA8" w14:textId="525C02DB" w:rsidR="00B55921" w:rsidRPr="00A16B75" w:rsidRDefault="001F6484" w:rsidP="007C66CE">
      <w:pPr>
        <w:spacing w:after="160" w:line="259" w:lineRule="auto"/>
        <w:jc w:val="both"/>
        <w:rPr>
          <w:sz w:val="20"/>
          <w:szCs w:val="20"/>
        </w:rPr>
      </w:pPr>
      <w:r w:rsidRPr="00A16B75">
        <w:rPr>
          <w:sz w:val="20"/>
          <w:szCs w:val="20"/>
        </w:rPr>
        <w:t xml:space="preserve">LNG arbitrage occurs when the cost of shipping LNG between </w:t>
      </w:r>
      <w:r w:rsidR="002D0516" w:rsidRPr="00A16B75">
        <w:rPr>
          <w:sz w:val="20"/>
          <w:szCs w:val="20"/>
        </w:rPr>
        <w:t xml:space="preserve">the markets </w:t>
      </w:r>
      <w:r w:rsidRPr="00A16B75">
        <w:rPr>
          <w:sz w:val="20"/>
          <w:szCs w:val="20"/>
        </w:rPr>
        <w:t xml:space="preserve">is less than the price spread between those two </w:t>
      </w:r>
      <w:r w:rsidR="002D0516" w:rsidRPr="00A16B75">
        <w:rPr>
          <w:sz w:val="20"/>
          <w:szCs w:val="20"/>
        </w:rPr>
        <w:t>markets.</w:t>
      </w:r>
      <w:r w:rsidR="00F34618" w:rsidRPr="00A16B75">
        <w:rPr>
          <w:sz w:val="20"/>
          <w:szCs w:val="20"/>
        </w:rPr>
        <w:t xml:space="preserve"> There has almost always been a spread between </w:t>
      </w:r>
      <w:r w:rsidR="008D1D66" w:rsidRPr="00A16B75">
        <w:rPr>
          <w:sz w:val="20"/>
          <w:szCs w:val="20"/>
        </w:rPr>
        <w:t>natural gas pricing</w:t>
      </w:r>
      <w:r w:rsidR="00F34618" w:rsidRPr="00A16B75">
        <w:rPr>
          <w:sz w:val="20"/>
          <w:szCs w:val="20"/>
        </w:rPr>
        <w:t xml:space="preserve"> in the US and Europe. </w:t>
      </w:r>
      <w:r w:rsidR="00110B81" w:rsidRPr="00A16B75">
        <w:rPr>
          <w:sz w:val="20"/>
          <w:szCs w:val="20"/>
        </w:rPr>
        <w:t>Logistics is required to capture the opportunity</w:t>
      </w:r>
      <w:r w:rsidR="001C07C3" w:rsidRPr="00A16B75">
        <w:rPr>
          <w:sz w:val="20"/>
          <w:szCs w:val="20"/>
        </w:rPr>
        <w:t xml:space="preserve">. </w:t>
      </w:r>
    </w:p>
    <w:p w14:paraId="4583511A" w14:textId="5D979343" w:rsidR="003C11C3" w:rsidRPr="00A16B75" w:rsidRDefault="003C11C3" w:rsidP="003C11C3">
      <w:pPr>
        <w:spacing w:line="384" w:lineRule="auto"/>
        <w:ind w:left="15"/>
        <w:jc w:val="both"/>
        <w:rPr>
          <w:sz w:val="20"/>
          <w:szCs w:val="20"/>
        </w:rPr>
      </w:pPr>
      <w:r w:rsidRPr="00A16B75">
        <w:rPr>
          <w:b/>
          <w:sz w:val="20"/>
          <w:szCs w:val="20"/>
        </w:rPr>
        <w:t xml:space="preserve">Table </w:t>
      </w:r>
      <w:r w:rsidR="00A16B75">
        <w:rPr>
          <w:b/>
          <w:sz w:val="20"/>
          <w:szCs w:val="20"/>
        </w:rPr>
        <w:t>1</w:t>
      </w:r>
      <w:r w:rsidRPr="00A16B75">
        <w:rPr>
          <w:b/>
          <w:sz w:val="20"/>
          <w:szCs w:val="20"/>
        </w:rPr>
        <w:t xml:space="preserve">: Arbitrage opportunity  </w:t>
      </w:r>
    </w:p>
    <w:p w14:paraId="59CB1D4C" w14:textId="77777777" w:rsidR="003C11C3" w:rsidRPr="00A16B75" w:rsidRDefault="003C11C3" w:rsidP="007C66CE">
      <w:pPr>
        <w:spacing w:after="148" w:line="259" w:lineRule="auto"/>
        <w:ind w:left="20"/>
        <w:jc w:val="both"/>
        <w:rPr>
          <w:sz w:val="20"/>
          <w:szCs w:val="20"/>
        </w:rPr>
      </w:pPr>
      <w:r w:rsidRPr="00A16B75">
        <w:rPr>
          <w:rFonts w:eastAsia="Calibri"/>
          <w:noProof/>
          <w:sz w:val="20"/>
          <w:szCs w:val="20"/>
        </w:rPr>
        <mc:AlternateContent>
          <mc:Choice Requires="wpg">
            <w:drawing>
              <wp:inline distT="0" distB="0" distL="0" distR="0" wp14:anchorId="525FD8DF" wp14:editId="420FBC2D">
                <wp:extent cx="6908406" cy="12700"/>
                <wp:effectExtent l="0" t="0" r="0" b="0"/>
                <wp:docPr id="61" name="Group 61"/>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62" name="Shape 295"/>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961E29" id="Group 61"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">
                <v:shape id="Shape 295"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" path="m,l6908406,e" filled="f" strokeweight="1pt">
                  <v:stroke miterlimit="1" joinstyle="miter"/>
                  <v:path arrowok="t" textboxrect="0,0,6908406,0"/>
                </v:shape>
                <w10:anchorlock/>
              </v:group>
            </w:pict>
          </mc:Fallback>
        </mc:AlternateContent>
      </w:r>
    </w:p>
    <w:p w14:paraId="602FD80E" w14:textId="6A8AB7F0" w:rsidR="003C11C3" w:rsidRPr="00A16B75" w:rsidRDefault="00DB0EA0" w:rsidP="007C66CE">
      <w:pPr>
        <w:pStyle w:val="Heading3"/>
        <w:spacing w:after="504"/>
        <w:ind w:left="-5"/>
        <w:jc w:val="both"/>
        <w:rPr>
          <w:rFonts w:ascii="Times New Roman" w:hAnsi="Times New Roman" w:cs="Times New Roman"/>
          <w:szCs w:val="20"/>
        </w:rPr>
      </w:pPr>
      <w:r w:rsidRPr="00A16B75">
        <w:rPr>
          <w:rFonts w:ascii="Times New Roman" w:hAnsi="Times New Roman" w:cs="Times New Roman"/>
          <w:szCs w:val="20"/>
        </w:rPr>
        <w:t xml:space="preserve">Rising prices </w:t>
      </w:r>
      <w:r w:rsidR="001C07C3" w:rsidRPr="00A16B75">
        <w:rPr>
          <w:rFonts w:ascii="Times New Roman" w:hAnsi="Times New Roman" w:cs="Times New Roman"/>
          <w:szCs w:val="20"/>
        </w:rPr>
        <w:t>create</w:t>
      </w:r>
      <w:r w:rsidRPr="00A16B75">
        <w:rPr>
          <w:rFonts w:ascii="Times New Roman" w:hAnsi="Times New Roman" w:cs="Times New Roman"/>
          <w:szCs w:val="20"/>
        </w:rPr>
        <w:t xml:space="preserve"> </w:t>
      </w:r>
      <w:r w:rsidR="004E519C" w:rsidRPr="00A16B75">
        <w:rPr>
          <w:rFonts w:ascii="Times New Roman" w:hAnsi="Times New Roman" w:cs="Times New Roman"/>
          <w:szCs w:val="20"/>
        </w:rPr>
        <w:t xml:space="preserve">an </w:t>
      </w:r>
      <w:r w:rsidRPr="00A16B75">
        <w:rPr>
          <w:rFonts w:ascii="Times New Roman" w:hAnsi="Times New Roman" w:cs="Times New Roman"/>
          <w:szCs w:val="20"/>
        </w:rPr>
        <w:t xml:space="preserve">opportunity to build </w:t>
      </w:r>
      <w:r w:rsidR="00965813" w:rsidRPr="00A16B75">
        <w:rPr>
          <w:rFonts w:ascii="Times New Roman" w:hAnsi="Times New Roman" w:cs="Times New Roman"/>
          <w:szCs w:val="20"/>
        </w:rPr>
        <w:t xml:space="preserve">asset-light </w:t>
      </w:r>
      <w:r w:rsidR="00A51B63" w:rsidRPr="00A16B75">
        <w:rPr>
          <w:rFonts w:ascii="Times New Roman" w:hAnsi="Times New Roman" w:cs="Times New Roman"/>
          <w:szCs w:val="20"/>
        </w:rPr>
        <w:t>business models</w:t>
      </w:r>
      <w:r w:rsidR="00CE1569" w:rsidRPr="00A16B75">
        <w:rPr>
          <w:rFonts w:ascii="Times New Roman" w:hAnsi="Times New Roman" w:cs="Times New Roman"/>
          <w:szCs w:val="20"/>
        </w:rPr>
        <w:t xml:space="preserve"> </w:t>
      </w:r>
      <w:r w:rsidR="004E519C" w:rsidRPr="00A16B75">
        <w:rPr>
          <w:rFonts w:ascii="Times New Roman" w:hAnsi="Times New Roman" w:cs="Times New Roman"/>
          <w:szCs w:val="20"/>
        </w:rPr>
        <w:t xml:space="preserve">by opting for </w:t>
      </w:r>
      <w:r w:rsidR="00CE1569" w:rsidRPr="00A16B75">
        <w:rPr>
          <w:rFonts w:ascii="Times New Roman" w:hAnsi="Times New Roman" w:cs="Times New Roman"/>
          <w:szCs w:val="20"/>
        </w:rPr>
        <w:t>short positions</w:t>
      </w:r>
      <w:r w:rsidR="004E519C" w:rsidRPr="00A16B75">
        <w:rPr>
          <w:rFonts w:ascii="Times New Roman" w:hAnsi="Times New Roman" w:cs="Times New Roman"/>
          <w:szCs w:val="20"/>
        </w:rPr>
        <w:t xml:space="preserve"> to benefit </w:t>
      </w:r>
      <w:r w:rsidR="002D5E49" w:rsidRPr="00A16B75">
        <w:rPr>
          <w:rFonts w:ascii="Times New Roman" w:hAnsi="Times New Roman" w:cs="Times New Roman"/>
          <w:szCs w:val="20"/>
        </w:rPr>
        <w:t>from trade margins or arbitrage</w:t>
      </w:r>
      <w:r w:rsidR="006861D6" w:rsidRPr="00A16B75">
        <w:rPr>
          <w:rFonts w:ascii="Times New Roman" w:hAnsi="Times New Roman" w:cs="Times New Roman"/>
          <w:szCs w:val="20"/>
        </w:rPr>
        <w:t>.</w:t>
      </w:r>
    </w:p>
    <w:tbl>
      <w:tblPr>
        <w:tblStyle w:val="Style3"/>
        <w:tblW w:w="4957" w:type="pct"/>
        <w:tblBorders>
          <w:left w:val="single" w:sz="4" w:space="0" w:color="AC292A"/>
          <w:bottom w:val="single" w:sz="4" w:space="0" w:color="AC292A"/>
          <w:right w:val="single" w:sz="4" w:space="0" w:color="AC292A"/>
          <w:insideH w:val="single" w:sz="4" w:space="0" w:color="AC292A"/>
          <w:insideV w:val="single" w:sz="4" w:space="0" w:color="AC292A"/>
        </w:tblBorders>
        <w:tblLook w:val="0420" w:firstRow="1" w:lastRow="0" w:firstColumn="0" w:lastColumn="0" w:noHBand="0" w:noVBand="1"/>
        <w:tblDescription w:val="Enter Quantity, Description, Unit Price, Discount, and Line Total in table columns, and Subtotal, Sales Tax, and Total at the end of this table"/>
      </w:tblPr>
      <w:tblGrid>
        <w:gridCol w:w="983"/>
        <w:gridCol w:w="1452"/>
        <w:gridCol w:w="1790"/>
        <w:gridCol w:w="2070"/>
        <w:gridCol w:w="2340"/>
        <w:gridCol w:w="2159"/>
      </w:tblGrid>
      <w:tr w:rsidR="00C96720" w:rsidRPr="00A16B75" w14:paraId="0A5C8C7D" w14:textId="1F73CD94" w:rsidTr="00DF29DA">
        <w:trPr>
          <w:cnfStyle w:val="100000000000" w:firstRow="1" w:lastRow="0" w:firstColumn="0" w:lastColumn="0" w:oddVBand="0" w:evenVBand="0" w:oddHBand="0" w:evenHBand="0" w:firstRowFirstColumn="0" w:firstRowLastColumn="0" w:lastRowFirstColumn="0" w:lastRowLastColumn="0"/>
          <w:trHeight w:val="372"/>
        </w:trPr>
        <w:tc>
          <w:tcPr>
            <w:tcW w:w="983" w:type="dxa"/>
            <w:vAlign w:val="center"/>
          </w:tcPr>
          <w:p w14:paraId="26807D0F" w14:textId="0E1385E4" w:rsidR="00DF4495" w:rsidRPr="00A16B75" w:rsidRDefault="00DF4495" w:rsidP="007C66CE">
            <w:pPr>
              <w:spacing w:line="264" w:lineRule="auto"/>
              <w:jc w:val="both"/>
              <w:rPr>
                <w:spacing w:val="4"/>
                <w:sz w:val="20"/>
                <w:szCs w:val="20"/>
              </w:rPr>
            </w:pPr>
            <w:r w:rsidRPr="00A16B75">
              <w:rPr>
                <w:spacing w:val="4"/>
                <w:sz w:val="20"/>
                <w:szCs w:val="20"/>
              </w:rPr>
              <w:t xml:space="preserve">Year </w:t>
            </w:r>
          </w:p>
        </w:tc>
        <w:tc>
          <w:tcPr>
            <w:tcW w:w="1452" w:type="dxa"/>
            <w:vAlign w:val="center"/>
          </w:tcPr>
          <w:p w14:paraId="2A4A7879" w14:textId="23A9ADB3" w:rsidR="00DF4495" w:rsidRPr="00A16B75" w:rsidRDefault="00D314AC" w:rsidP="007C66CE">
            <w:pPr>
              <w:spacing w:line="264" w:lineRule="auto"/>
              <w:jc w:val="both"/>
              <w:rPr>
                <w:spacing w:val="4"/>
                <w:sz w:val="20"/>
                <w:szCs w:val="20"/>
              </w:rPr>
            </w:pPr>
            <w:sdt>
              <w:sdtPr>
                <w:rPr>
                  <w:spacing w:val="4"/>
                  <w:sz w:val="20"/>
                  <w:szCs w:val="20"/>
                </w:rPr>
                <w:id w:val="-1928726233"/>
                <w:placeholder>
                  <w:docPart w:val="256DB223965F4038A5CB6998FBB56B1A"/>
                </w:placeholder>
                <w15:appearance w15:val="hidden"/>
              </w:sdtPr>
              <w:sdtEndPr/>
              <w:sdtContent>
                <w:r w:rsidR="00DF4495" w:rsidRPr="00A16B75">
                  <w:rPr>
                    <w:spacing w:val="4"/>
                    <w:sz w:val="20"/>
                    <w:szCs w:val="20"/>
                  </w:rPr>
                  <w:t>HH Prices</w:t>
                </w:r>
              </w:sdtContent>
            </w:sdt>
            <w:r w:rsidR="00DF4495" w:rsidRPr="00A16B75">
              <w:rPr>
                <w:spacing w:val="4"/>
                <w:sz w:val="20"/>
                <w:szCs w:val="20"/>
              </w:rPr>
              <w:t xml:space="preserve"> ($/mmbtu) </w:t>
            </w:r>
          </w:p>
        </w:tc>
        <w:tc>
          <w:tcPr>
            <w:tcW w:w="1790" w:type="dxa"/>
            <w:vAlign w:val="center"/>
          </w:tcPr>
          <w:p w14:paraId="6F46ADDC" w14:textId="365BD780" w:rsidR="00DF4495" w:rsidRPr="00A16B75" w:rsidRDefault="00DF4495" w:rsidP="007C66CE">
            <w:pPr>
              <w:spacing w:line="264" w:lineRule="auto"/>
              <w:jc w:val="both"/>
              <w:rPr>
                <w:spacing w:val="4"/>
                <w:sz w:val="20"/>
                <w:szCs w:val="20"/>
              </w:rPr>
            </w:pPr>
            <w:r w:rsidRPr="00A16B75">
              <w:rPr>
                <w:spacing w:val="4"/>
                <w:sz w:val="20"/>
                <w:szCs w:val="20"/>
              </w:rPr>
              <w:t>Shipping costs</w:t>
            </w:r>
            <w:r w:rsidR="00DF29DA" w:rsidRPr="00A16B75">
              <w:rPr>
                <w:spacing w:val="4"/>
                <w:sz w:val="20"/>
                <w:szCs w:val="20"/>
              </w:rPr>
              <w:t xml:space="preserve"> </w:t>
            </w:r>
            <w:r w:rsidR="005E34BE" w:rsidRPr="00A16B75">
              <w:rPr>
                <w:spacing w:val="4"/>
                <w:sz w:val="20"/>
                <w:szCs w:val="20"/>
              </w:rPr>
              <w:t>(</w:t>
            </w:r>
            <w:r w:rsidRPr="00A16B75">
              <w:rPr>
                <w:spacing w:val="4"/>
                <w:sz w:val="20"/>
                <w:szCs w:val="20"/>
              </w:rPr>
              <w:t>$/mmbtu</w:t>
            </w:r>
            <w:r w:rsidR="005E34BE" w:rsidRPr="00A16B75">
              <w:rPr>
                <w:spacing w:val="4"/>
                <w:sz w:val="20"/>
                <w:szCs w:val="20"/>
              </w:rPr>
              <w:t>)</w:t>
            </w:r>
          </w:p>
        </w:tc>
        <w:tc>
          <w:tcPr>
            <w:tcW w:w="2070" w:type="dxa"/>
            <w:vAlign w:val="center"/>
          </w:tcPr>
          <w:p w14:paraId="396A33D5" w14:textId="0ED096EA" w:rsidR="00DF4495" w:rsidRPr="00A16B75" w:rsidRDefault="00DF4495" w:rsidP="007C66CE">
            <w:pPr>
              <w:jc w:val="both"/>
              <w:rPr>
                <w:bCs/>
                <w:spacing w:val="4"/>
                <w:sz w:val="20"/>
                <w:szCs w:val="20"/>
              </w:rPr>
            </w:pPr>
            <w:r w:rsidRPr="00A16B75">
              <w:rPr>
                <w:bCs/>
                <w:spacing w:val="4"/>
                <w:sz w:val="20"/>
                <w:szCs w:val="20"/>
              </w:rPr>
              <w:t xml:space="preserve">Total </w:t>
            </w:r>
            <w:r w:rsidR="00980D51" w:rsidRPr="00A16B75">
              <w:rPr>
                <w:bCs/>
                <w:spacing w:val="4"/>
                <w:sz w:val="20"/>
                <w:szCs w:val="20"/>
              </w:rPr>
              <w:t>landing cost</w:t>
            </w:r>
            <w:r w:rsidR="00085A9E" w:rsidRPr="00A16B75">
              <w:rPr>
                <w:bCs/>
                <w:spacing w:val="4"/>
                <w:sz w:val="20"/>
                <w:szCs w:val="20"/>
              </w:rPr>
              <w:t xml:space="preserve"> (</w:t>
            </w:r>
            <w:r w:rsidR="009E57B2" w:rsidRPr="00A16B75">
              <w:rPr>
                <w:bCs/>
                <w:spacing w:val="4"/>
                <w:sz w:val="20"/>
                <w:szCs w:val="20"/>
              </w:rPr>
              <w:t>$/mmbtu)</w:t>
            </w:r>
          </w:p>
        </w:tc>
        <w:tc>
          <w:tcPr>
            <w:tcW w:w="2340" w:type="dxa"/>
            <w:vAlign w:val="center"/>
          </w:tcPr>
          <w:p w14:paraId="6842F8B7" w14:textId="294439CD" w:rsidR="00DF4495" w:rsidRPr="00A16B75" w:rsidRDefault="00DF4495" w:rsidP="007C66CE">
            <w:pPr>
              <w:jc w:val="both"/>
              <w:rPr>
                <w:bCs/>
                <w:spacing w:val="4"/>
                <w:sz w:val="20"/>
                <w:szCs w:val="20"/>
              </w:rPr>
            </w:pPr>
            <w:r w:rsidRPr="00A16B75">
              <w:rPr>
                <w:bCs/>
                <w:spacing w:val="4"/>
                <w:sz w:val="20"/>
                <w:szCs w:val="20"/>
              </w:rPr>
              <w:t xml:space="preserve">Asian spot prices ($/mmbtu) </w:t>
            </w:r>
          </w:p>
        </w:tc>
        <w:tc>
          <w:tcPr>
            <w:tcW w:w="2159" w:type="dxa"/>
            <w:vAlign w:val="center"/>
          </w:tcPr>
          <w:p w14:paraId="180610C1" w14:textId="3CCFD0B8" w:rsidR="00DF4495" w:rsidRPr="00A16B75" w:rsidRDefault="00DF4495" w:rsidP="007C66CE">
            <w:pPr>
              <w:jc w:val="both"/>
              <w:rPr>
                <w:b w:val="0"/>
                <w:sz w:val="20"/>
                <w:szCs w:val="20"/>
              </w:rPr>
            </w:pPr>
            <w:r w:rsidRPr="00A16B75">
              <w:rPr>
                <w:spacing w:val="4"/>
                <w:sz w:val="20"/>
                <w:szCs w:val="20"/>
              </w:rPr>
              <w:t xml:space="preserve">Arbitrage </w:t>
            </w:r>
            <w:r w:rsidR="00E67EE7" w:rsidRPr="00A16B75">
              <w:rPr>
                <w:spacing w:val="4"/>
                <w:sz w:val="20"/>
                <w:szCs w:val="20"/>
              </w:rPr>
              <w:t>spread</w:t>
            </w:r>
          </w:p>
          <w:p w14:paraId="38A26F39" w14:textId="3BBD7330" w:rsidR="00DF4495" w:rsidRPr="00A16B75" w:rsidRDefault="00DF4495" w:rsidP="007C66CE">
            <w:pPr>
              <w:jc w:val="both"/>
              <w:rPr>
                <w:b w:val="0"/>
                <w:bCs/>
                <w:spacing w:val="4"/>
                <w:sz w:val="20"/>
                <w:szCs w:val="20"/>
              </w:rPr>
            </w:pPr>
            <w:r w:rsidRPr="00A16B75">
              <w:rPr>
                <w:spacing w:val="4"/>
                <w:sz w:val="20"/>
                <w:szCs w:val="20"/>
              </w:rPr>
              <w:t>($/mmbtu)</w:t>
            </w:r>
          </w:p>
        </w:tc>
      </w:tr>
      <w:tr w:rsidR="00C96720" w:rsidRPr="00A16B75" w14:paraId="6BD8D9A5" w14:textId="69D61ADB" w:rsidTr="00DF29DA">
        <w:trPr>
          <w:cnfStyle w:val="000000100000" w:firstRow="0" w:lastRow="0" w:firstColumn="0" w:lastColumn="0" w:oddVBand="0" w:evenVBand="0" w:oddHBand="1" w:evenHBand="0" w:firstRowFirstColumn="0" w:firstRowLastColumn="0" w:lastRowFirstColumn="0" w:lastRowLastColumn="0"/>
          <w:trHeight w:val="372"/>
        </w:trPr>
        <w:tc>
          <w:tcPr>
            <w:tcW w:w="983" w:type="dxa"/>
            <w:vAlign w:val="center"/>
          </w:tcPr>
          <w:p w14:paraId="457746BA" w14:textId="2653C09C" w:rsidR="00DF4495" w:rsidRPr="00A16B75" w:rsidRDefault="00DF4495" w:rsidP="007C66CE">
            <w:pPr>
              <w:spacing w:line="264" w:lineRule="auto"/>
              <w:jc w:val="both"/>
              <w:rPr>
                <w:spacing w:val="4"/>
                <w:sz w:val="20"/>
                <w:szCs w:val="20"/>
              </w:rPr>
            </w:pPr>
            <w:r w:rsidRPr="00A16B75">
              <w:rPr>
                <w:spacing w:val="4"/>
                <w:sz w:val="20"/>
                <w:szCs w:val="20"/>
              </w:rPr>
              <w:t>2020</w:t>
            </w:r>
          </w:p>
        </w:tc>
        <w:tc>
          <w:tcPr>
            <w:tcW w:w="1452" w:type="dxa"/>
            <w:vAlign w:val="center"/>
          </w:tcPr>
          <w:p w14:paraId="0BE121DE" w14:textId="624A03A9" w:rsidR="00DF4495" w:rsidRPr="00A16B75" w:rsidRDefault="00DF4495" w:rsidP="007C66CE">
            <w:pPr>
              <w:spacing w:line="264" w:lineRule="auto"/>
              <w:jc w:val="both"/>
              <w:rPr>
                <w:spacing w:val="4"/>
                <w:sz w:val="20"/>
                <w:szCs w:val="20"/>
              </w:rPr>
            </w:pPr>
            <w:r w:rsidRPr="00A16B75">
              <w:rPr>
                <w:spacing w:val="4"/>
                <w:sz w:val="20"/>
                <w:szCs w:val="20"/>
              </w:rPr>
              <w:t>2.5</w:t>
            </w:r>
          </w:p>
        </w:tc>
        <w:tc>
          <w:tcPr>
            <w:tcW w:w="1790" w:type="dxa"/>
            <w:vAlign w:val="center"/>
          </w:tcPr>
          <w:p w14:paraId="739D2EBE" w14:textId="3B9A7322" w:rsidR="00DF4495" w:rsidRPr="00A16B75" w:rsidRDefault="00DF4495" w:rsidP="007C66CE">
            <w:pPr>
              <w:spacing w:line="264" w:lineRule="auto"/>
              <w:jc w:val="both"/>
              <w:rPr>
                <w:spacing w:val="4"/>
                <w:sz w:val="20"/>
                <w:szCs w:val="20"/>
              </w:rPr>
            </w:pPr>
            <w:r w:rsidRPr="00A16B75">
              <w:rPr>
                <w:spacing w:val="4"/>
                <w:sz w:val="20"/>
                <w:szCs w:val="20"/>
              </w:rPr>
              <w:t>1.4</w:t>
            </w:r>
          </w:p>
        </w:tc>
        <w:tc>
          <w:tcPr>
            <w:tcW w:w="2070" w:type="dxa"/>
            <w:vAlign w:val="center"/>
          </w:tcPr>
          <w:p w14:paraId="196EFB13" w14:textId="1C3C35CF" w:rsidR="00DF4495" w:rsidRPr="00A16B75" w:rsidRDefault="00B043A1" w:rsidP="007C66CE">
            <w:pPr>
              <w:spacing w:line="264" w:lineRule="auto"/>
              <w:jc w:val="both"/>
              <w:rPr>
                <w:spacing w:val="4"/>
                <w:sz w:val="20"/>
                <w:szCs w:val="20"/>
              </w:rPr>
            </w:pPr>
            <w:r w:rsidRPr="00A16B75">
              <w:rPr>
                <w:spacing w:val="4"/>
                <w:sz w:val="20"/>
                <w:szCs w:val="20"/>
              </w:rPr>
              <w:t>3.9</w:t>
            </w:r>
          </w:p>
        </w:tc>
        <w:tc>
          <w:tcPr>
            <w:tcW w:w="2340" w:type="dxa"/>
            <w:vAlign w:val="center"/>
          </w:tcPr>
          <w:p w14:paraId="2459F9A8" w14:textId="08D19D81" w:rsidR="00DF4495" w:rsidRPr="00A16B75" w:rsidRDefault="002C60BA" w:rsidP="007C66CE">
            <w:pPr>
              <w:spacing w:line="264" w:lineRule="auto"/>
              <w:jc w:val="both"/>
              <w:rPr>
                <w:spacing w:val="4"/>
                <w:sz w:val="20"/>
                <w:szCs w:val="20"/>
              </w:rPr>
            </w:pPr>
            <w:r w:rsidRPr="00A16B75">
              <w:rPr>
                <w:spacing w:val="4"/>
                <w:sz w:val="20"/>
                <w:szCs w:val="20"/>
              </w:rPr>
              <w:t>3.</w:t>
            </w:r>
            <w:r w:rsidR="00540C08" w:rsidRPr="00A16B75">
              <w:rPr>
                <w:spacing w:val="4"/>
                <w:sz w:val="20"/>
                <w:szCs w:val="20"/>
              </w:rPr>
              <w:t>5</w:t>
            </w:r>
          </w:p>
        </w:tc>
        <w:tc>
          <w:tcPr>
            <w:tcW w:w="2159" w:type="dxa"/>
            <w:vAlign w:val="center"/>
          </w:tcPr>
          <w:p w14:paraId="55D138AC" w14:textId="67E1CE55" w:rsidR="00DF4495" w:rsidRPr="00A16B75" w:rsidRDefault="006E681B" w:rsidP="007C66CE">
            <w:pPr>
              <w:spacing w:line="264" w:lineRule="auto"/>
              <w:jc w:val="both"/>
              <w:rPr>
                <w:b/>
                <w:bCs/>
                <w:spacing w:val="4"/>
                <w:sz w:val="20"/>
                <w:szCs w:val="20"/>
              </w:rPr>
            </w:pPr>
            <w:r w:rsidRPr="00A16B75">
              <w:rPr>
                <w:b/>
                <w:bCs/>
                <w:spacing w:val="4"/>
                <w:sz w:val="20"/>
                <w:szCs w:val="20"/>
              </w:rPr>
              <w:t>(</w:t>
            </w:r>
            <w:r w:rsidR="00A70F70" w:rsidRPr="00A16B75">
              <w:rPr>
                <w:b/>
                <w:bCs/>
                <w:spacing w:val="4"/>
                <w:sz w:val="20"/>
                <w:szCs w:val="20"/>
              </w:rPr>
              <w:t>0.4</w:t>
            </w:r>
            <w:r w:rsidRPr="00A16B75">
              <w:rPr>
                <w:b/>
                <w:bCs/>
                <w:spacing w:val="4"/>
                <w:sz w:val="20"/>
                <w:szCs w:val="20"/>
              </w:rPr>
              <w:t>)</w:t>
            </w:r>
          </w:p>
        </w:tc>
      </w:tr>
      <w:tr w:rsidR="00C96720" w:rsidRPr="00A16B75" w14:paraId="3E602141" w14:textId="15CE8867" w:rsidTr="00DF29DA">
        <w:trPr>
          <w:cnfStyle w:val="000000010000" w:firstRow="0" w:lastRow="0" w:firstColumn="0" w:lastColumn="0" w:oddVBand="0" w:evenVBand="0" w:oddHBand="0" w:evenHBand="1" w:firstRowFirstColumn="0" w:firstRowLastColumn="0" w:lastRowFirstColumn="0" w:lastRowLastColumn="0"/>
          <w:trHeight w:val="372"/>
        </w:trPr>
        <w:tc>
          <w:tcPr>
            <w:tcW w:w="983" w:type="dxa"/>
            <w:vAlign w:val="center"/>
          </w:tcPr>
          <w:p w14:paraId="79227943" w14:textId="0261DC8B" w:rsidR="00DF4495" w:rsidRPr="00A16B75" w:rsidRDefault="00DF4495" w:rsidP="007C66CE">
            <w:pPr>
              <w:spacing w:line="264" w:lineRule="auto"/>
              <w:jc w:val="both"/>
              <w:rPr>
                <w:spacing w:val="4"/>
                <w:sz w:val="20"/>
                <w:szCs w:val="20"/>
              </w:rPr>
            </w:pPr>
            <w:r w:rsidRPr="00A16B75">
              <w:rPr>
                <w:spacing w:val="4"/>
                <w:sz w:val="20"/>
                <w:szCs w:val="20"/>
              </w:rPr>
              <w:t>2021</w:t>
            </w:r>
          </w:p>
        </w:tc>
        <w:tc>
          <w:tcPr>
            <w:tcW w:w="1452" w:type="dxa"/>
            <w:vAlign w:val="center"/>
          </w:tcPr>
          <w:p w14:paraId="3A92F5F4" w14:textId="23B10B5A" w:rsidR="00DF4495" w:rsidRPr="00A16B75" w:rsidRDefault="00DF4495" w:rsidP="007C66CE">
            <w:pPr>
              <w:spacing w:line="264" w:lineRule="auto"/>
              <w:jc w:val="both"/>
              <w:rPr>
                <w:spacing w:val="4"/>
                <w:sz w:val="20"/>
                <w:szCs w:val="20"/>
              </w:rPr>
            </w:pPr>
            <w:r w:rsidRPr="00A16B75">
              <w:rPr>
                <w:spacing w:val="4"/>
                <w:sz w:val="20"/>
                <w:szCs w:val="20"/>
              </w:rPr>
              <w:t>3.0</w:t>
            </w:r>
          </w:p>
        </w:tc>
        <w:tc>
          <w:tcPr>
            <w:tcW w:w="1790" w:type="dxa"/>
            <w:vAlign w:val="center"/>
          </w:tcPr>
          <w:p w14:paraId="73670D9F" w14:textId="21947C2F" w:rsidR="00DF4495" w:rsidRPr="00A16B75" w:rsidRDefault="00DF4495" w:rsidP="007C66CE">
            <w:pPr>
              <w:spacing w:line="264" w:lineRule="auto"/>
              <w:jc w:val="both"/>
              <w:rPr>
                <w:spacing w:val="4"/>
                <w:sz w:val="20"/>
                <w:szCs w:val="20"/>
              </w:rPr>
            </w:pPr>
            <w:r w:rsidRPr="00A16B75">
              <w:rPr>
                <w:spacing w:val="4"/>
                <w:sz w:val="20"/>
                <w:szCs w:val="20"/>
              </w:rPr>
              <w:t>1.1</w:t>
            </w:r>
          </w:p>
        </w:tc>
        <w:tc>
          <w:tcPr>
            <w:tcW w:w="2070" w:type="dxa"/>
            <w:vAlign w:val="center"/>
          </w:tcPr>
          <w:p w14:paraId="7283BA4C" w14:textId="62284EB4" w:rsidR="00DF4495" w:rsidRPr="00A16B75" w:rsidRDefault="00B043A1" w:rsidP="007C66CE">
            <w:pPr>
              <w:spacing w:line="264" w:lineRule="auto"/>
              <w:jc w:val="both"/>
              <w:rPr>
                <w:spacing w:val="4"/>
                <w:sz w:val="20"/>
                <w:szCs w:val="20"/>
              </w:rPr>
            </w:pPr>
            <w:r w:rsidRPr="00A16B75">
              <w:rPr>
                <w:spacing w:val="4"/>
                <w:sz w:val="20"/>
                <w:szCs w:val="20"/>
              </w:rPr>
              <w:t>4.1</w:t>
            </w:r>
          </w:p>
        </w:tc>
        <w:tc>
          <w:tcPr>
            <w:tcW w:w="2340" w:type="dxa"/>
            <w:vAlign w:val="center"/>
          </w:tcPr>
          <w:p w14:paraId="069005BE" w14:textId="2F4E247D" w:rsidR="00DF4495" w:rsidRPr="00A16B75" w:rsidRDefault="002C60BA" w:rsidP="007C66CE">
            <w:pPr>
              <w:spacing w:line="264" w:lineRule="auto"/>
              <w:jc w:val="both"/>
              <w:rPr>
                <w:spacing w:val="4"/>
                <w:sz w:val="20"/>
                <w:szCs w:val="20"/>
              </w:rPr>
            </w:pPr>
            <w:r w:rsidRPr="00A16B75">
              <w:rPr>
                <w:spacing w:val="4"/>
                <w:sz w:val="20"/>
                <w:szCs w:val="20"/>
              </w:rPr>
              <w:t>4.4</w:t>
            </w:r>
          </w:p>
        </w:tc>
        <w:tc>
          <w:tcPr>
            <w:tcW w:w="2159" w:type="dxa"/>
            <w:vAlign w:val="center"/>
          </w:tcPr>
          <w:p w14:paraId="2F539349" w14:textId="089B24B7" w:rsidR="00DF4495" w:rsidRPr="00A16B75" w:rsidRDefault="000C7EF4" w:rsidP="007C66CE">
            <w:pPr>
              <w:spacing w:line="264" w:lineRule="auto"/>
              <w:jc w:val="both"/>
              <w:rPr>
                <w:b/>
                <w:bCs/>
                <w:spacing w:val="4"/>
                <w:sz w:val="20"/>
                <w:szCs w:val="20"/>
              </w:rPr>
            </w:pPr>
            <w:r w:rsidRPr="00A16B75">
              <w:rPr>
                <w:b/>
                <w:bCs/>
                <w:spacing w:val="4"/>
                <w:sz w:val="20"/>
                <w:szCs w:val="20"/>
              </w:rPr>
              <w:t>0.3</w:t>
            </w:r>
          </w:p>
        </w:tc>
      </w:tr>
      <w:tr w:rsidR="00C96720" w:rsidRPr="00A16B75" w14:paraId="150A89A5" w14:textId="2F73F0C9" w:rsidTr="00DF29DA">
        <w:trPr>
          <w:cnfStyle w:val="000000100000" w:firstRow="0" w:lastRow="0" w:firstColumn="0" w:lastColumn="0" w:oddVBand="0" w:evenVBand="0" w:oddHBand="1" w:evenHBand="0" w:firstRowFirstColumn="0" w:firstRowLastColumn="0" w:lastRowFirstColumn="0" w:lastRowLastColumn="0"/>
          <w:trHeight w:val="372"/>
        </w:trPr>
        <w:tc>
          <w:tcPr>
            <w:tcW w:w="983" w:type="dxa"/>
            <w:vAlign w:val="center"/>
          </w:tcPr>
          <w:p w14:paraId="08E87D27" w14:textId="348ED368" w:rsidR="00DF4495" w:rsidRPr="00A16B75" w:rsidRDefault="00DF4495" w:rsidP="007C66CE">
            <w:pPr>
              <w:spacing w:line="264" w:lineRule="auto"/>
              <w:jc w:val="both"/>
              <w:rPr>
                <w:spacing w:val="4"/>
                <w:sz w:val="20"/>
                <w:szCs w:val="20"/>
              </w:rPr>
            </w:pPr>
            <w:r w:rsidRPr="00A16B75">
              <w:rPr>
                <w:spacing w:val="4"/>
                <w:sz w:val="20"/>
                <w:szCs w:val="20"/>
              </w:rPr>
              <w:t>2022</w:t>
            </w:r>
          </w:p>
        </w:tc>
        <w:tc>
          <w:tcPr>
            <w:tcW w:w="1452" w:type="dxa"/>
            <w:vAlign w:val="center"/>
          </w:tcPr>
          <w:p w14:paraId="5A160008" w14:textId="1AA6DE2D" w:rsidR="00DF4495" w:rsidRPr="00A16B75" w:rsidRDefault="00DF4495" w:rsidP="007C66CE">
            <w:pPr>
              <w:spacing w:line="264" w:lineRule="auto"/>
              <w:jc w:val="both"/>
              <w:rPr>
                <w:spacing w:val="4"/>
                <w:sz w:val="20"/>
                <w:szCs w:val="20"/>
              </w:rPr>
            </w:pPr>
            <w:r w:rsidRPr="00A16B75">
              <w:rPr>
                <w:spacing w:val="4"/>
                <w:sz w:val="20"/>
                <w:szCs w:val="20"/>
              </w:rPr>
              <w:t>6.4</w:t>
            </w:r>
          </w:p>
        </w:tc>
        <w:tc>
          <w:tcPr>
            <w:tcW w:w="1790" w:type="dxa"/>
            <w:vAlign w:val="center"/>
          </w:tcPr>
          <w:p w14:paraId="102B2DA8" w14:textId="52919C96" w:rsidR="00DF4495" w:rsidRPr="00A16B75" w:rsidRDefault="00DF4495" w:rsidP="007C66CE">
            <w:pPr>
              <w:spacing w:line="264" w:lineRule="auto"/>
              <w:jc w:val="both"/>
              <w:rPr>
                <w:spacing w:val="4"/>
                <w:sz w:val="20"/>
                <w:szCs w:val="20"/>
              </w:rPr>
            </w:pPr>
            <w:r w:rsidRPr="00A16B75">
              <w:rPr>
                <w:spacing w:val="4"/>
                <w:sz w:val="20"/>
                <w:szCs w:val="20"/>
              </w:rPr>
              <w:t>3.1</w:t>
            </w:r>
          </w:p>
        </w:tc>
        <w:tc>
          <w:tcPr>
            <w:tcW w:w="2070" w:type="dxa"/>
            <w:vAlign w:val="center"/>
          </w:tcPr>
          <w:p w14:paraId="74299AD7" w14:textId="4D09DC12" w:rsidR="00DF4495" w:rsidRPr="00A16B75" w:rsidRDefault="00585F42" w:rsidP="007C66CE">
            <w:pPr>
              <w:spacing w:line="264" w:lineRule="auto"/>
              <w:jc w:val="both"/>
              <w:rPr>
                <w:spacing w:val="4"/>
                <w:sz w:val="20"/>
                <w:szCs w:val="20"/>
              </w:rPr>
            </w:pPr>
            <w:r w:rsidRPr="00A16B75">
              <w:rPr>
                <w:spacing w:val="4"/>
                <w:sz w:val="20"/>
                <w:szCs w:val="20"/>
              </w:rPr>
              <w:t>9.5</w:t>
            </w:r>
          </w:p>
        </w:tc>
        <w:tc>
          <w:tcPr>
            <w:tcW w:w="2340" w:type="dxa"/>
            <w:vAlign w:val="center"/>
          </w:tcPr>
          <w:p w14:paraId="4B69F188" w14:textId="729DEB05" w:rsidR="00DF4495" w:rsidRPr="00A16B75" w:rsidRDefault="00540C08" w:rsidP="007C66CE">
            <w:pPr>
              <w:spacing w:line="264" w:lineRule="auto"/>
              <w:jc w:val="both"/>
              <w:rPr>
                <w:spacing w:val="4"/>
                <w:sz w:val="20"/>
                <w:szCs w:val="20"/>
              </w:rPr>
            </w:pPr>
            <w:r w:rsidRPr="00A16B75">
              <w:rPr>
                <w:spacing w:val="4"/>
                <w:sz w:val="20"/>
                <w:szCs w:val="20"/>
              </w:rPr>
              <w:t>26.8</w:t>
            </w:r>
          </w:p>
        </w:tc>
        <w:tc>
          <w:tcPr>
            <w:tcW w:w="2159" w:type="dxa"/>
            <w:vAlign w:val="center"/>
          </w:tcPr>
          <w:p w14:paraId="0DE90FFC" w14:textId="032048F2" w:rsidR="00DF4495" w:rsidRPr="00A16B75" w:rsidRDefault="000C7EF4" w:rsidP="007C66CE">
            <w:pPr>
              <w:spacing w:line="264" w:lineRule="auto"/>
              <w:jc w:val="both"/>
              <w:rPr>
                <w:b/>
                <w:bCs/>
                <w:spacing w:val="4"/>
                <w:sz w:val="20"/>
                <w:szCs w:val="20"/>
              </w:rPr>
            </w:pPr>
            <w:r w:rsidRPr="00A16B75">
              <w:rPr>
                <w:b/>
                <w:bCs/>
                <w:spacing w:val="4"/>
                <w:sz w:val="20"/>
                <w:szCs w:val="20"/>
              </w:rPr>
              <w:t>17.3</w:t>
            </w:r>
          </w:p>
        </w:tc>
      </w:tr>
      <w:tr w:rsidR="00C96720" w:rsidRPr="00A16B75" w14:paraId="1EE92BB8" w14:textId="7A02E493" w:rsidTr="00DF29DA">
        <w:trPr>
          <w:cnfStyle w:val="000000010000" w:firstRow="0" w:lastRow="0" w:firstColumn="0" w:lastColumn="0" w:oddVBand="0" w:evenVBand="0" w:oddHBand="0" w:evenHBand="1" w:firstRowFirstColumn="0" w:firstRowLastColumn="0" w:lastRowFirstColumn="0" w:lastRowLastColumn="0"/>
          <w:trHeight w:val="372"/>
        </w:trPr>
        <w:tc>
          <w:tcPr>
            <w:tcW w:w="983" w:type="dxa"/>
            <w:vAlign w:val="center"/>
          </w:tcPr>
          <w:p w14:paraId="504F4C7E" w14:textId="4D3D01B2" w:rsidR="00DF4495" w:rsidRPr="00A16B75" w:rsidRDefault="00DF4495" w:rsidP="007C66CE">
            <w:pPr>
              <w:spacing w:line="264" w:lineRule="auto"/>
              <w:jc w:val="both"/>
              <w:rPr>
                <w:spacing w:val="4"/>
                <w:sz w:val="20"/>
                <w:szCs w:val="20"/>
              </w:rPr>
            </w:pPr>
            <w:r w:rsidRPr="00A16B75">
              <w:rPr>
                <w:spacing w:val="4"/>
                <w:sz w:val="20"/>
                <w:szCs w:val="20"/>
              </w:rPr>
              <w:t>2023</w:t>
            </w:r>
          </w:p>
        </w:tc>
        <w:tc>
          <w:tcPr>
            <w:tcW w:w="1452" w:type="dxa"/>
            <w:vAlign w:val="center"/>
          </w:tcPr>
          <w:p w14:paraId="0D36630B" w14:textId="0D67E272" w:rsidR="00DF4495" w:rsidRPr="00A16B75" w:rsidRDefault="00DF4495" w:rsidP="007C66CE">
            <w:pPr>
              <w:spacing w:line="264" w:lineRule="auto"/>
              <w:jc w:val="both"/>
              <w:rPr>
                <w:spacing w:val="4"/>
                <w:sz w:val="20"/>
                <w:szCs w:val="20"/>
              </w:rPr>
            </w:pPr>
            <w:r w:rsidRPr="00A16B75">
              <w:rPr>
                <w:spacing w:val="4"/>
                <w:sz w:val="20"/>
                <w:szCs w:val="20"/>
              </w:rPr>
              <w:t>2.7</w:t>
            </w:r>
          </w:p>
        </w:tc>
        <w:tc>
          <w:tcPr>
            <w:tcW w:w="1790" w:type="dxa"/>
            <w:vAlign w:val="center"/>
          </w:tcPr>
          <w:p w14:paraId="24089947" w14:textId="27834D24" w:rsidR="00DF4495" w:rsidRPr="00A16B75" w:rsidRDefault="00DF4495" w:rsidP="007C66CE">
            <w:pPr>
              <w:spacing w:line="264" w:lineRule="auto"/>
              <w:jc w:val="both"/>
              <w:rPr>
                <w:spacing w:val="4"/>
                <w:sz w:val="20"/>
                <w:szCs w:val="20"/>
              </w:rPr>
            </w:pPr>
            <w:r w:rsidRPr="00A16B75">
              <w:rPr>
                <w:spacing w:val="4"/>
                <w:sz w:val="20"/>
                <w:szCs w:val="20"/>
              </w:rPr>
              <w:t>2.2</w:t>
            </w:r>
          </w:p>
        </w:tc>
        <w:tc>
          <w:tcPr>
            <w:tcW w:w="2070" w:type="dxa"/>
            <w:vAlign w:val="center"/>
          </w:tcPr>
          <w:p w14:paraId="4FD57554" w14:textId="19523D23" w:rsidR="00DF4495" w:rsidRPr="00A16B75" w:rsidRDefault="00AC73DF" w:rsidP="007C66CE">
            <w:pPr>
              <w:spacing w:line="264" w:lineRule="auto"/>
              <w:jc w:val="both"/>
              <w:rPr>
                <w:spacing w:val="4"/>
                <w:sz w:val="20"/>
                <w:szCs w:val="20"/>
              </w:rPr>
            </w:pPr>
            <w:r w:rsidRPr="00A16B75">
              <w:rPr>
                <w:spacing w:val="4"/>
                <w:sz w:val="20"/>
                <w:szCs w:val="20"/>
              </w:rPr>
              <w:t>4.9</w:t>
            </w:r>
          </w:p>
        </w:tc>
        <w:tc>
          <w:tcPr>
            <w:tcW w:w="2340" w:type="dxa"/>
            <w:vAlign w:val="center"/>
          </w:tcPr>
          <w:p w14:paraId="6F9393FB" w14:textId="27318AE9" w:rsidR="00DF4495" w:rsidRPr="00A16B75" w:rsidRDefault="009E57B2" w:rsidP="007C66CE">
            <w:pPr>
              <w:spacing w:line="264" w:lineRule="auto"/>
              <w:jc w:val="both"/>
              <w:rPr>
                <w:spacing w:val="4"/>
                <w:sz w:val="20"/>
                <w:szCs w:val="20"/>
              </w:rPr>
            </w:pPr>
            <w:r w:rsidRPr="00A16B75">
              <w:rPr>
                <w:spacing w:val="4"/>
                <w:sz w:val="20"/>
                <w:szCs w:val="20"/>
              </w:rPr>
              <w:t>16.7</w:t>
            </w:r>
          </w:p>
        </w:tc>
        <w:tc>
          <w:tcPr>
            <w:tcW w:w="2159" w:type="dxa"/>
            <w:vAlign w:val="center"/>
          </w:tcPr>
          <w:p w14:paraId="5C07DFCD" w14:textId="2EDA2DEA" w:rsidR="00DF4495" w:rsidRPr="00A16B75" w:rsidRDefault="004A7DC5" w:rsidP="007C66CE">
            <w:pPr>
              <w:spacing w:line="264" w:lineRule="auto"/>
              <w:jc w:val="both"/>
              <w:rPr>
                <w:b/>
                <w:bCs/>
                <w:spacing w:val="4"/>
                <w:sz w:val="20"/>
                <w:szCs w:val="20"/>
              </w:rPr>
            </w:pPr>
            <w:r w:rsidRPr="00A16B75">
              <w:rPr>
                <w:b/>
                <w:bCs/>
                <w:spacing w:val="4"/>
                <w:sz w:val="20"/>
                <w:szCs w:val="20"/>
              </w:rPr>
              <w:t>11.</w:t>
            </w:r>
            <w:r w:rsidR="009D454D" w:rsidRPr="00A16B75">
              <w:rPr>
                <w:b/>
                <w:bCs/>
                <w:spacing w:val="4"/>
                <w:sz w:val="20"/>
                <w:szCs w:val="20"/>
              </w:rPr>
              <w:t>9</w:t>
            </w:r>
          </w:p>
        </w:tc>
      </w:tr>
    </w:tbl>
    <w:p w14:paraId="3E092E4B" w14:textId="22860B94" w:rsidR="002832A5" w:rsidRPr="00155A84" w:rsidRDefault="00155A84" w:rsidP="007C66CE">
      <w:pPr>
        <w:spacing w:after="160" w:line="259" w:lineRule="auto"/>
        <w:jc w:val="both"/>
        <w:rPr>
          <w:sz w:val="16"/>
          <w:szCs w:val="18"/>
        </w:rPr>
      </w:pPr>
      <w:r w:rsidRPr="00D802FA">
        <w:rPr>
          <w:i/>
          <w:iCs/>
          <w:sz w:val="16"/>
          <w:szCs w:val="18"/>
        </w:rPr>
        <w:t>Note:</w:t>
      </w:r>
      <w:r w:rsidR="00413E39" w:rsidRPr="00D802FA">
        <w:rPr>
          <w:i/>
          <w:iCs/>
          <w:sz w:val="16"/>
          <w:szCs w:val="18"/>
        </w:rPr>
        <w:t xml:space="preserve"> all prices are </w:t>
      </w:r>
      <w:r w:rsidRPr="00D802FA">
        <w:rPr>
          <w:i/>
          <w:iCs/>
          <w:sz w:val="16"/>
          <w:szCs w:val="18"/>
        </w:rPr>
        <w:t xml:space="preserve">averaged </w:t>
      </w:r>
      <w:r w:rsidR="007E77AF">
        <w:rPr>
          <w:i/>
          <w:iCs/>
          <w:sz w:val="16"/>
          <w:szCs w:val="18"/>
        </w:rPr>
        <w:t>quarter</w:t>
      </w:r>
      <w:r w:rsidR="009D454D">
        <w:rPr>
          <w:i/>
          <w:iCs/>
          <w:sz w:val="16"/>
          <w:szCs w:val="18"/>
        </w:rPr>
        <w:t>ly</w:t>
      </w:r>
      <w:r w:rsidRPr="00155A84">
        <w:rPr>
          <w:sz w:val="16"/>
          <w:szCs w:val="18"/>
        </w:rPr>
        <w:t>.</w:t>
      </w:r>
    </w:p>
    <w:p w14:paraId="51EA40D6" w14:textId="77777777" w:rsidR="00E93A9F" w:rsidRPr="00155A84" w:rsidRDefault="00E93A9F" w:rsidP="007C66CE">
      <w:pPr>
        <w:spacing w:after="160" w:line="259" w:lineRule="auto"/>
        <w:jc w:val="both"/>
        <w:rPr>
          <w:sz w:val="16"/>
          <w:szCs w:val="18"/>
        </w:rPr>
      </w:pPr>
    </w:p>
    <w:p w14:paraId="7F94D303" w14:textId="7FD851C9" w:rsidR="006230D8" w:rsidRPr="00A16B75" w:rsidRDefault="00104E77" w:rsidP="007C66CE">
      <w:pPr>
        <w:spacing w:after="46"/>
        <w:ind w:right="432"/>
        <w:jc w:val="both"/>
        <w:rPr>
          <w:b/>
          <w:color w:val="D8651E"/>
          <w:sz w:val="20"/>
          <w:szCs w:val="20"/>
        </w:rPr>
      </w:pPr>
      <w:r w:rsidRPr="00A16B75">
        <w:rPr>
          <w:b/>
          <w:color w:val="D8651E"/>
          <w:sz w:val="20"/>
          <w:szCs w:val="20"/>
        </w:rPr>
        <w:t>Emergence of portfolio players</w:t>
      </w:r>
      <w:r w:rsidR="003C5D23" w:rsidRPr="00A16B75">
        <w:rPr>
          <w:b/>
          <w:color w:val="D8651E"/>
          <w:sz w:val="20"/>
          <w:szCs w:val="20"/>
        </w:rPr>
        <w:t xml:space="preserve"> and traders </w:t>
      </w:r>
      <w:r w:rsidR="00614646" w:rsidRPr="00A16B75">
        <w:rPr>
          <w:b/>
          <w:color w:val="D8651E"/>
          <w:sz w:val="20"/>
          <w:szCs w:val="20"/>
        </w:rPr>
        <w:t>capitalizing on the volatility</w:t>
      </w:r>
    </w:p>
    <w:p w14:paraId="0B702084" w14:textId="77777777" w:rsidR="006230D8" w:rsidRPr="00A16B75" w:rsidRDefault="006230D8" w:rsidP="007C66CE">
      <w:pPr>
        <w:jc w:val="both"/>
        <w:rPr>
          <w:sz w:val="20"/>
          <w:szCs w:val="20"/>
        </w:rPr>
      </w:pPr>
      <w:r w:rsidRPr="00A16B75">
        <w:rPr>
          <w:rFonts w:eastAsia="Calibri"/>
          <w:noProof/>
          <w:sz w:val="20"/>
          <w:szCs w:val="20"/>
        </w:rPr>
        <mc:AlternateContent>
          <mc:Choice Requires="wpg">
            <w:drawing>
              <wp:inline distT="0" distB="0" distL="0" distR="0" wp14:anchorId="6A11A56D" wp14:editId="42042BAD">
                <wp:extent cx="6908165" cy="83820"/>
                <wp:effectExtent l="0" t="0" r="0" b="0"/>
                <wp:docPr id="41" name="Group 41"/>
                <wp:cNvGraphicFramePr/>
                <a:graphic xmlns:a="http://schemas.openxmlformats.org/drawingml/2006/main">
                  <a:graphicData uri="http://schemas.microsoft.com/office/word/2010/wordprocessingGroup">
                    <wpg:wgp>
                      <wpg:cNvGrpSpPr/>
                      <wpg:grpSpPr>
                        <a:xfrm>
                          <a:off x="0" y="0"/>
                          <a:ext cx="6908165" cy="83820"/>
                          <a:chOff x="0" y="0"/>
                          <a:chExt cx="3377997" cy="12700"/>
                        </a:xfrm>
                      </wpg:grpSpPr>
                      <wps:wsp>
                        <wps:cNvPr id="42" name="Shape 1743"/>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inline>
            </w:drawing>
          </mc:Choice>
          <mc:Fallback>
            <w:pict>
              <v:group w14:anchorId="59C4E559" id="Group 41" o:spid="_x0000_s1026" style="width:543.95pt;height:6.6pt;mso-position-horizontal-relative:char;mso-position-vertical-relative:line"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">
                <v:shape id="Shape 1743"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" path="m,l3377997,e" filled="f" strokecolor="#d8651e" strokeweight="1pt">
                  <v:stroke miterlimit="1" joinstyle="miter"/>
                  <v:path arrowok="t" textboxrect="0,0,3377997,0"/>
                </v:shape>
                <w10:anchorlock/>
              </v:group>
            </w:pict>
          </mc:Fallback>
        </mc:AlternateContent>
      </w:r>
    </w:p>
    <w:p w14:paraId="0B4FFFA6" w14:textId="66351FF5" w:rsidR="008C1695" w:rsidRPr="00A16B75" w:rsidRDefault="00ED64FF" w:rsidP="007C66CE">
      <w:pPr>
        <w:jc w:val="both"/>
        <w:rPr>
          <w:sz w:val="20"/>
          <w:szCs w:val="20"/>
        </w:rPr>
      </w:pPr>
      <w:r w:rsidRPr="00A16B75">
        <w:rPr>
          <w:sz w:val="20"/>
          <w:szCs w:val="20"/>
        </w:rPr>
        <w:t xml:space="preserve">A company that holds a portfolio of LNG supply from different regions as well as various shipping, storage and regasification assets. </w:t>
      </w:r>
      <w:r w:rsidR="00C97C42" w:rsidRPr="00A16B75">
        <w:rPr>
          <w:sz w:val="20"/>
          <w:szCs w:val="20"/>
        </w:rPr>
        <w:t>P</w:t>
      </w:r>
      <w:r w:rsidR="00F118E2" w:rsidRPr="00A16B75">
        <w:rPr>
          <w:sz w:val="20"/>
          <w:szCs w:val="20"/>
        </w:rPr>
        <w:t>ortfolio includes a mix of long-term equity projects</w:t>
      </w:r>
      <w:r w:rsidR="00E01997" w:rsidRPr="00A16B75">
        <w:rPr>
          <w:sz w:val="20"/>
          <w:szCs w:val="20"/>
        </w:rPr>
        <w:t xml:space="preserve"> and</w:t>
      </w:r>
      <w:r w:rsidR="00F118E2" w:rsidRPr="00A16B75">
        <w:rPr>
          <w:sz w:val="20"/>
          <w:szCs w:val="20"/>
        </w:rPr>
        <w:t xml:space="preserve"> mid-term and spot purchases</w:t>
      </w:r>
      <w:r w:rsidR="00F122DE" w:rsidRPr="00A16B75">
        <w:rPr>
          <w:sz w:val="20"/>
          <w:szCs w:val="20"/>
        </w:rPr>
        <w:t>.</w:t>
      </w:r>
      <w:r w:rsidRPr="00A16B75">
        <w:rPr>
          <w:sz w:val="20"/>
          <w:szCs w:val="20"/>
        </w:rPr>
        <w:t xml:space="preserve"> </w:t>
      </w:r>
      <w:r w:rsidR="008C1695" w:rsidRPr="00A16B75">
        <w:rPr>
          <w:sz w:val="20"/>
          <w:szCs w:val="20"/>
        </w:rPr>
        <w:t>Volatility in gas pricing and supply has triggered a significant rise in long-term LNG supply contracting as nations work to wea</w:t>
      </w:r>
      <w:r w:rsidR="000F3B15" w:rsidRPr="00A16B75">
        <w:rPr>
          <w:sz w:val="20"/>
          <w:szCs w:val="20"/>
        </w:rPr>
        <w:t>ke</w:t>
      </w:r>
      <w:r w:rsidR="008C1695" w:rsidRPr="00A16B75">
        <w:rPr>
          <w:sz w:val="20"/>
          <w:szCs w:val="20"/>
        </w:rPr>
        <w:t>n themselves off Russian gas and beat spot-price fluctuations</w:t>
      </w:r>
      <w:r w:rsidR="00495178" w:rsidRPr="00A16B75">
        <w:rPr>
          <w:sz w:val="20"/>
          <w:szCs w:val="20"/>
        </w:rPr>
        <w:t xml:space="preserve">. </w:t>
      </w:r>
      <w:r w:rsidR="002C3DAA" w:rsidRPr="00A16B75">
        <w:rPr>
          <w:sz w:val="20"/>
          <w:szCs w:val="20"/>
        </w:rPr>
        <w:t xml:space="preserve">A key challenge for the market buying out of the US is that sellers need to secure 15-to-20-year contracts for financing purposes, where Western European buyers want shorter-term deals better suited to their energy transition schedules. Portfolio players and some new entrants have proved more willing to take that </w:t>
      </w:r>
      <w:r w:rsidR="00DF6816" w:rsidRPr="00A16B75">
        <w:rPr>
          <w:sz w:val="20"/>
          <w:szCs w:val="20"/>
        </w:rPr>
        <w:t>long-term</w:t>
      </w:r>
      <w:r w:rsidR="002C3DAA" w:rsidRPr="00A16B75">
        <w:rPr>
          <w:sz w:val="20"/>
          <w:szCs w:val="20"/>
        </w:rPr>
        <w:t xml:space="preserve"> risk</w:t>
      </w:r>
      <w:r w:rsidR="00021157" w:rsidRPr="00A16B75">
        <w:rPr>
          <w:sz w:val="20"/>
          <w:szCs w:val="20"/>
        </w:rPr>
        <w:t>.</w:t>
      </w:r>
      <w:r w:rsidR="00495178" w:rsidRPr="00A16B75">
        <w:rPr>
          <w:sz w:val="20"/>
          <w:szCs w:val="20"/>
        </w:rPr>
        <w:t xml:space="preserve"> </w:t>
      </w:r>
      <w:r w:rsidR="00BE547E" w:rsidRPr="00A16B75">
        <w:rPr>
          <w:sz w:val="20"/>
          <w:szCs w:val="20"/>
        </w:rPr>
        <w:t xml:space="preserve">Trading allows </w:t>
      </w:r>
      <w:r w:rsidR="00EA59F6" w:rsidRPr="00A16B75">
        <w:rPr>
          <w:sz w:val="20"/>
          <w:szCs w:val="20"/>
        </w:rPr>
        <w:t>the players to opti</w:t>
      </w:r>
      <w:r w:rsidR="00AF53B3" w:rsidRPr="00A16B75">
        <w:rPr>
          <w:sz w:val="20"/>
          <w:szCs w:val="20"/>
        </w:rPr>
        <w:t xml:space="preserve">mize the sale of </w:t>
      </w:r>
      <w:r w:rsidR="000C0F30" w:rsidRPr="00A16B75">
        <w:rPr>
          <w:sz w:val="20"/>
          <w:szCs w:val="20"/>
        </w:rPr>
        <w:t>their production</w:t>
      </w:r>
      <w:r w:rsidR="003167AD" w:rsidRPr="00A16B75">
        <w:rPr>
          <w:sz w:val="20"/>
          <w:szCs w:val="20"/>
        </w:rPr>
        <w:t xml:space="preserve"> by redirecting cargoes to markets with strong </w:t>
      </w:r>
      <w:r w:rsidR="005163B2" w:rsidRPr="00A16B75">
        <w:rPr>
          <w:sz w:val="20"/>
          <w:szCs w:val="20"/>
        </w:rPr>
        <w:t>demand</w:t>
      </w:r>
      <w:r w:rsidR="00DE6907" w:rsidRPr="00A16B75">
        <w:rPr>
          <w:sz w:val="20"/>
          <w:szCs w:val="20"/>
        </w:rPr>
        <w:t xml:space="preserve"> and higher prices</w:t>
      </w:r>
      <w:r w:rsidR="006F35DA" w:rsidRPr="00A16B75">
        <w:rPr>
          <w:sz w:val="20"/>
          <w:szCs w:val="20"/>
        </w:rPr>
        <w:t>.</w:t>
      </w:r>
      <w:r w:rsidR="0010371F" w:rsidRPr="00A16B75">
        <w:rPr>
          <w:sz w:val="20"/>
          <w:szCs w:val="20"/>
        </w:rPr>
        <w:t xml:space="preserve"> </w:t>
      </w:r>
    </w:p>
    <w:p w14:paraId="1A6D61A5" w14:textId="77777777" w:rsidR="0010371F" w:rsidRPr="00A16B75" w:rsidRDefault="0010371F" w:rsidP="007C66CE">
      <w:pPr>
        <w:jc w:val="both"/>
        <w:rPr>
          <w:sz w:val="20"/>
          <w:szCs w:val="20"/>
        </w:rPr>
      </w:pPr>
    </w:p>
    <w:p w14:paraId="681C1D1D" w14:textId="4C87773F" w:rsidR="0010371F" w:rsidRPr="00A16B75" w:rsidRDefault="00171B72" w:rsidP="007C66CE">
      <w:pPr>
        <w:jc w:val="both"/>
        <w:rPr>
          <w:sz w:val="20"/>
          <w:szCs w:val="20"/>
        </w:rPr>
      </w:pPr>
      <w:r w:rsidRPr="00A16B75">
        <w:rPr>
          <w:sz w:val="20"/>
          <w:szCs w:val="20"/>
        </w:rPr>
        <w:t xml:space="preserve">Portfolio players and project equity holders are expected to control more volumes than consumers, with their share growing to 31% in 2025 from 24% in 2019.  </w:t>
      </w:r>
      <w:r w:rsidR="00047962" w:rsidRPr="00A16B75">
        <w:rPr>
          <w:sz w:val="20"/>
          <w:szCs w:val="20"/>
        </w:rPr>
        <w:t>These</w:t>
      </w:r>
      <w:r w:rsidR="0010371F" w:rsidRPr="00A16B75">
        <w:rPr>
          <w:sz w:val="20"/>
          <w:szCs w:val="20"/>
        </w:rPr>
        <w:t xml:space="preserve"> players can capitalize on volatility. Trading houses such as Vitol</w:t>
      </w:r>
      <w:r w:rsidR="007152FE" w:rsidRPr="00A16B75">
        <w:rPr>
          <w:sz w:val="20"/>
          <w:szCs w:val="20"/>
        </w:rPr>
        <w:t xml:space="preserve"> and companies with LNG portfolios (oil majors)</w:t>
      </w:r>
      <w:r w:rsidR="0010371F" w:rsidRPr="00A16B75">
        <w:rPr>
          <w:sz w:val="20"/>
          <w:szCs w:val="20"/>
        </w:rPr>
        <w:t xml:space="preserve"> may seek to renew contracts and snatch up added volume from expiring agreements to fuel trading revenue. </w:t>
      </w:r>
      <w:r w:rsidR="00047962" w:rsidRPr="00A16B75">
        <w:rPr>
          <w:sz w:val="20"/>
          <w:szCs w:val="20"/>
        </w:rPr>
        <w:t>The</w:t>
      </w:r>
      <w:r w:rsidR="0010371F" w:rsidRPr="00A16B75">
        <w:rPr>
          <w:sz w:val="20"/>
          <w:szCs w:val="20"/>
        </w:rPr>
        <w:t xml:space="preserve"> LNG spot-price volatility to persist, </w:t>
      </w:r>
      <w:r w:rsidR="00047962" w:rsidRPr="00A16B75">
        <w:rPr>
          <w:sz w:val="20"/>
          <w:szCs w:val="20"/>
        </w:rPr>
        <w:t>underpinned</w:t>
      </w:r>
      <w:r w:rsidR="0010371F" w:rsidRPr="00A16B75">
        <w:rPr>
          <w:sz w:val="20"/>
          <w:szCs w:val="20"/>
        </w:rPr>
        <w:t xml:space="preserve"> by market dislocation, gradual tightening, a lack of gas storage </w:t>
      </w:r>
      <w:r w:rsidR="00323CB4" w:rsidRPr="00A16B75">
        <w:rPr>
          <w:sz w:val="20"/>
          <w:szCs w:val="20"/>
        </w:rPr>
        <w:t xml:space="preserve">facility </w:t>
      </w:r>
      <w:r w:rsidR="0010371F" w:rsidRPr="00A16B75">
        <w:rPr>
          <w:sz w:val="20"/>
          <w:szCs w:val="20"/>
        </w:rPr>
        <w:t xml:space="preserve">in Asia and </w:t>
      </w:r>
      <w:r w:rsidR="00323CB4" w:rsidRPr="00A16B75">
        <w:rPr>
          <w:sz w:val="20"/>
          <w:szCs w:val="20"/>
        </w:rPr>
        <w:t>seasonality</w:t>
      </w:r>
      <w:r w:rsidR="0010371F" w:rsidRPr="00A16B75">
        <w:rPr>
          <w:sz w:val="20"/>
          <w:szCs w:val="20"/>
        </w:rPr>
        <w:t xml:space="preserve"> in power prices, as </w:t>
      </w:r>
      <w:r w:rsidR="00323CB4" w:rsidRPr="00A16B75">
        <w:rPr>
          <w:sz w:val="20"/>
          <w:szCs w:val="20"/>
        </w:rPr>
        <w:t>evident</w:t>
      </w:r>
      <w:r w:rsidR="0010371F" w:rsidRPr="00A16B75">
        <w:rPr>
          <w:sz w:val="20"/>
          <w:szCs w:val="20"/>
        </w:rPr>
        <w:t xml:space="preserve"> in Japan </w:t>
      </w:r>
      <w:r w:rsidR="00323CB4" w:rsidRPr="00A16B75">
        <w:rPr>
          <w:sz w:val="20"/>
          <w:szCs w:val="20"/>
        </w:rPr>
        <w:t>during</w:t>
      </w:r>
      <w:r w:rsidR="0010371F" w:rsidRPr="00A16B75">
        <w:rPr>
          <w:sz w:val="20"/>
          <w:szCs w:val="20"/>
        </w:rPr>
        <w:t xml:space="preserve"> winter</w:t>
      </w:r>
      <w:r w:rsidR="00E94D51" w:rsidRPr="00A16B75">
        <w:rPr>
          <w:sz w:val="20"/>
          <w:szCs w:val="20"/>
        </w:rPr>
        <w:t>s</w:t>
      </w:r>
      <w:r w:rsidR="0010371F" w:rsidRPr="00A16B75">
        <w:rPr>
          <w:sz w:val="20"/>
          <w:szCs w:val="20"/>
        </w:rPr>
        <w:t>.</w:t>
      </w:r>
      <w:r w:rsidR="00E94D51" w:rsidRPr="00A16B75">
        <w:rPr>
          <w:sz w:val="20"/>
          <w:szCs w:val="20"/>
        </w:rPr>
        <w:t xml:space="preserve"> The</w:t>
      </w:r>
      <w:r w:rsidR="0010371F" w:rsidRPr="00A16B75">
        <w:rPr>
          <w:sz w:val="20"/>
          <w:szCs w:val="20"/>
        </w:rPr>
        <w:t xml:space="preserve"> portfolio players </w:t>
      </w:r>
      <w:r w:rsidR="00FB015E" w:rsidRPr="00A16B75">
        <w:rPr>
          <w:sz w:val="20"/>
          <w:szCs w:val="20"/>
        </w:rPr>
        <w:t>need to</w:t>
      </w:r>
      <w:r w:rsidR="0010371F" w:rsidRPr="00A16B75">
        <w:rPr>
          <w:sz w:val="20"/>
          <w:szCs w:val="20"/>
        </w:rPr>
        <w:t xml:space="preserve"> be better positioned to capitalize on volatility with flexible supply, enabling them to exploit arbitrage opportunities to boost profit. Recent months also stressed that unprepared buyers </w:t>
      </w:r>
      <w:r w:rsidR="00516211" w:rsidRPr="00A16B75">
        <w:rPr>
          <w:sz w:val="20"/>
          <w:szCs w:val="20"/>
        </w:rPr>
        <w:t>may</w:t>
      </w:r>
      <w:r w:rsidR="0010371F" w:rsidRPr="00A16B75">
        <w:rPr>
          <w:sz w:val="20"/>
          <w:szCs w:val="20"/>
        </w:rPr>
        <w:t xml:space="preserve"> suffer from price </w:t>
      </w:r>
      <w:r w:rsidR="00516211" w:rsidRPr="00A16B75">
        <w:rPr>
          <w:sz w:val="20"/>
          <w:szCs w:val="20"/>
        </w:rPr>
        <w:t>fluctuations</w:t>
      </w:r>
      <w:r w:rsidR="0010371F" w:rsidRPr="00A16B75">
        <w:rPr>
          <w:sz w:val="20"/>
          <w:szCs w:val="20"/>
        </w:rPr>
        <w:t>. Portfolio contracts don’t specify the source or destination, so buyer and seller can choose locations that maximize profit. Shell, Total and BP each have sizable LNG portfolios.</w:t>
      </w:r>
    </w:p>
    <w:p w14:paraId="194326E7" w14:textId="77777777" w:rsidR="00800CA6" w:rsidRPr="00A16B75" w:rsidRDefault="00800CA6" w:rsidP="007C66CE">
      <w:pPr>
        <w:jc w:val="both"/>
        <w:rPr>
          <w:sz w:val="20"/>
          <w:szCs w:val="20"/>
        </w:rPr>
      </w:pPr>
    </w:p>
    <w:p w14:paraId="782C2142" w14:textId="45D18191" w:rsidR="00800CA6" w:rsidRPr="00A16B75" w:rsidRDefault="00800CA6" w:rsidP="007C66CE">
      <w:pPr>
        <w:jc w:val="both"/>
        <w:rPr>
          <w:sz w:val="20"/>
          <w:szCs w:val="20"/>
        </w:rPr>
      </w:pPr>
      <w:r w:rsidRPr="00A16B75">
        <w:rPr>
          <w:sz w:val="20"/>
          <w:szCs w:val="20"/>
        </w:rPr>
        <w:t xml:space="preserve">Significant LNG contract expirations could lead to more flexibility and accelerate spot expansion, which would </w:t>
      </w:r>
      <w:r w:rsidR="00775822" w:rsidRPr="00A16B75">
        <w:rPr>
          <w:sz w:val="20"/>
          <w:szCs w:val="20"/>
        </w:rPr>
        <w:t xml:space="preserve">lead to more liquidity in </w:t>
      </w:r>
      <w:r w:rsidRPr="00A16B75">
        <w:rPr>
          <w:sz w:val="20"/>
          <w:szCs w:val="20"/>
        </w:rPr>
        <w:t xml:space="preserve">the market and allow smaller participants to enter the market or expand as 20-year contracts and exceptional credit are no longer required, driving demand growth and </w:t>
      </w:r>
      <w:r w:rsidR="00A62373" w:rsidRPr="00A16B75">
        <w:rPr>
          <w:sz w:val="20"/>
          <w:szCs w:val="20"/>
        </w:rPr>
        <w:t>supporting</w:t>
      </w:r>
      <w:r w:rsidRPr="00A16B75">
        <w:rPr>
          <w:sz w:val="20"/>
          <w:szCs w:val="20"/>
        </w:rPr>
        <w:t xml:space="preserve"> suppliers. Contracts that are re-signed will likely be for shorter durations of 5-10 years, or less, and have more flexible terms such as no destination restrictions.</w:t>
      </w:r>
    </w:p>
    <w:p w14:paraId="5004E706" w14:textId="77777777" w:rsidR="00800CA6" w:rsidRPr="00A16B75" w:rsidRDefault="00800CA6" w:rsidP="007C66CE">
      <w:pPr>
        <w:jc w:val="both"/>
        <w:rPr>
          <w:sz w:val="20"/>
          <w:szCs w:val="20"/>
        </w:rPr>
      </w:pPr>
    </w:p>
    <w:p w14:paraId="675F9DBF" w14:textId="199BCB17" w:rsidR="00577251" w:rsidRPr="00A16B75" w:rsidRDefault="009613C1" w:rsidP="00577251">
      <w:pPr>
        <w:jc w:val="both"/>
        <w:rPr>
          <w:sz w:val="20"/>
          <w:szCs w:val="20"/>
        </w:rPr>
      </w:pPr>
      <w:r w:rsidRPr="00A16B75">
        <w:rPr>
          <w:sz w:val="20"/>
          <w:szCs w:val="20"/>
        </w:rPr>
        <w:t xml:space="preserve">The </w:t>
      </w:r>
      <w:r w:rsidR="00261CEE" w:rsidRPr="00A16B75">
        <w:rPr>
          <w:sz w:val="20"/>
          <w:szCs w:val="20"/>
        </w:rPr>
        <w:t>older</w:t>
      </w:r>
      <w:r w:rsidR="00800CA6" w:rsidRPr="00A16B75">
        <w:rPr>
          <w:sz w:val="20"/>
          <w:szCs w:val="20"/>
        </w:rPr>
        <w:t xml:space="preserve"> contracts mainly had specified destinations. </w:t>
      </w:r>
      <w:r w:rsidR="00261CEE" w:rsidRPr="00A16B75">
        <w:rPr>
          <w:sz w:val="20"/>
          <w:szCs w:val="20"/>
        </w:rPr>
        <w:t xml:space="preserve">However, </w:t>
      </w:r>
      <w:r w:rsidR="00E125D1" w:rsidRPr="00A16B75">
        <w:rPr>
          <w:sz w:val="20"/>
          <w:szCs w:val="20"/>
        </w:rPr>
        <w:t>with the</w:t>
      </w:r>
      <w:r w:rsidR="00800CA6" w:rsidRPr="00A16B75">
        <w:rPr>
          <w:sz w:val="20"/>
          <w:szCs w:val="20"/>
        </w:rPr>
        <w:t xml:space="preserve"> flexibility in</w:t>
      </w:r>
      <w:r w:rsidR="00316013" w:rsidRPr="00A16B75">
        <w:rPr>
          <w:sz w:val="20"/>
          <w:szCs w:val="20"/>
        </w:rPr>
        <w:t xml:space="preserve"> the</w:t>
      </w:r>
      <w:r w:rsidR="00800CA6" w:rsidRPr="00A16B75">
        <w:rPr>
          <w:sz w:val="20"/>
          <w:szCs w:val="20"/>
        </w:rPr>
        <w:t xml:space="preserve"> U.S. export contracts, portfolio players can direct cargoes where netbacks are highest, and buyers can divert cargoes depending on price and domestic demand.</w:t>
      </w:r>
      <w:r w:rsidR="00577251" w:rsidRPr="00A16B75">
        <w:rPr>
          <w:sz w:val="20"/>
          <w:szCs w:val="20"/>
        </w:rPr>
        <w:t xml:space="preserve"> </w:t>
      </w:r>
      <w:r w:rsidR="00823F93" w:rsidRPr="00A16B75">
        <w:rPr>
          <w:sz w:val="20"/>
          <w:szCs w:val="20"/>
        </w:rPr>
        <w:t>As per the market</w:t>
      </w:r>
      <w:r w:rsidR="00577251" w:rsidRPr="00A16B75">
        <w:rPr>
          <w:sz w:val="20"/>
          <w:szCs w:val="20"/>
        </w:rPr>
        <w:t xml:space="preserve"> view</w:t>
      </w:r>
      <w:r w:rsidR="000F131C" w:rsidRPr="00A16B75">
        <w:rPr>
          <w:sz w:val="20"/>
          <w:szCs w:val="20"/>
        </w:rPr>
        <w:t>, the</w:t>
      </w:r>
      <w:r w:rsidR="00577251" w:rsidRPr="00A16B75">
        <w:rPr>
          <w:sz w:val="20"/>
          <w:szCs w:val="20"/>
        </w:rPr>
        <w:t xml:space="preserve"> long-term contracts signed between Qatar Energy and companies like TotalEnergies, Shell and Eni could be fully linked to gas hub prices instead of a hybrid pricing formula as it reflected the price relevant for downstream marketing of natural gas.</w:t>
      </w:r>
    </w:p>
    <w:p w14:paraId="44023866" w14:textId="5A338466" w:rsidR="00800CA6" w:rsidRDefault="00800CA6" w:rsidP="007C66CE">
      <w:pPr>
        <w:jc w:val="both"/>
        <w:rPr>
          <w:rFonts w:ascii="Arial" w:hAnsi="Arial" w:cs="Arial"/>
          <w:sz w:val="20"/>
          <w:szCs w:val="20"/>
        </w:rPr>
      </w:pPr>
    </w:p>
    <w:p w14:paraId="739AB1E7" w14:textId="77777777" w:rsidR="00FC320C" w:rsidRDefault="00FC320C" w:rsidP="007C66CE">
      <w:pPr>
        <w:jc w:val="both"/>
        <w:rPr>
          <w:rFonts w:ascii="Arial" w:hAnsi="Arial" w:cs="Arial"/>
          <w:sz w:val="20"/>
          <w:szCs w:val="20"/>
        </w:rPr>
      </w:pPr>
    </w:p>
    <w:p w14:paraId="13F9C130" w14:textId="77777777" w:rsidR="00FC320C" w:rsidRDefault="00FC320C" w:rsidP="007C66CE">
      <w:pPr>
        <w:jc w:val="both"/>
        <w:rPr>
          <w:rFonts w:ascii="Arial" w:hAnsi="Arial" w:cs="Arial"/>
          <w:sz w:val="20"/>
          <w:szCs w:val="20"/>
        </w:rPr>
      </w:pPr>
    </w:p>
    <w:p w14:paraId="60B9BE03" w14:textId="50BB5C72" w:rsidR="00A16B75" w:rsidRDefault="00A16B75" w:rsidP="007C66CE">
      <w:pPr>
        <w:jc w:val="both"/>
        <w:rPr>
          <w:rFonts w:ascii="Arial" w:hAnsi="Arial" w:cs="Arial"/>
          <w:sz w:val="20"/>
          <w:szCs w:val="20"/>
        </w:rPr>
      </w:pPr>
    </w:p>
    <w:p w14:paraId="3ED655B5" w14:textId="3FA2E7DB" w:rsidR="00A16B75" w:rsidRDefault="00A16B75" w:rsidP="007C66CE">
      <w:pPr>
        <w:jc w:val="both"/>
        <w:rPr>
          <w:rFonts w:ascii="Arial" w:hAnsi="Arial" w:cs="Arial"/>
          <w:sz w:val="20"/>
          <w:szCs w:val="20"/>
        </w:rPr>
      </w:pPr>
    </w:p>
    <w:p w14:paraId="67A593FF" w14:textId="562B9CDD" w:rsidR="00A16B75" w:rsidRDefault="00A16B75" w:rsidP="007C66CE">
      <w:pPr>
        <w:jc w:val="both"/>
        <w:rPr>
          <w:rFonts w:ascii="Arial" w:hAnsi="Arial" w:cs="Arial"/>
          <w:sz w:val="20"/>
          <w:szCs w:val="20"/>
        </w:rPr>
      </w:pPr>
    </w:p>
    <w:p w14:paraId="622DB475" w14:textId="0E70D51B" w:rsidR="00A16B75" w:rsidRDefault="00A16B75" w:rsidP="007C66CE">
      <w:pPr>
        <w:jc w:val="both"/>
        <w:rPr>
          <w:rFonts w:ascii="Arial" w:hAnsi="Arial" w:cs="Arial"/>
          <w:sz w:val="20"/>
          <w:szCs w:val="20"/>
        </w:rPr>
      </w:pPr>
    </w:p>
    <w:p w14:paraId="19AC362B" w14:textId="77777777" w:rsidR="00A16B75" w:rsidRPr="00891F20" w:rsidRDefault="00A16B75" w:rsidP="007C66CE">
      <w:pPr>
        <w:jc w:val="both"/>
        <w:rPr>
          <w:rFonts w:ascii="Arial" w:hAnsi="Arial" w:cs="Arial"/>
          <w:sz w:val="20"/>
          <w:szCs w:val="20"/>
        </w:rPr>
      </w:pPr>
    </w:p>
    <w:p w14:paraId="447AFBA8" w14:textId="5F6ACC05" w:rsidR="00C834DE" w:rsidRDefault="00C834DE" w:rsidP="00C834DE">
      <w:pPr>
        <w:spacing w:line="384" w:lineRule="auto"/>
        <w:ind w:left="15"/>
        <w:jc w:val="both"/>
      </w:pPr>
      <w:r>
        <w:rPr>
          <w:b/>
          <w:sz w:val="22"/>
        </w:rPr>
        <w:lastRenderedPageBreak/>
        <w:t xml:space="preserve">Table </w:t>
      </w:r>
      <w:r w:rsidR="00A16B75">
        <w:rPr>
          <w:b/>
          <w:sz w:val="22"/>
        </w:rPr>
        <w:t>2</w:t>
      </w:r>
      <w:r>
        <w:rPr>
          <w:b/>
          <w:sz w:val="22"/>
        </w:rPr>
        <w:t xml:space="preserve">: Profile of key </w:t>
      </w:r>
      <w:r w:rsidR="005F2631">
        <w:rPr>
          <w:b/>
          <w:sz w:val="22"/>
        </w:rPr>
        <w:t xml:space="preserve">LNG </w:t>
      </w:r>
      <w:r>
        <w:rPr>
          <w:b/>
          <w:sz w:val="22"/>
        </w:rPr>
        <w:t xml:space="preserve">players  </w:t>
      </w:r>
    </w:p>
    <w:p w14:paraId="3D15284F" w14:textId="77777777" w:rsidR="00C834DE" w:rsidRDefault="00C834DE" w:rsidP="007C66CE">
      <w:pPr>
        <w:spacing w:after="148" w:line="259" w:lineRule="auto"/>
        <w:ind w:left="20"/>
        <w:jc w:val="both"/>
      </w:pPr>
      <w:r>
        <w:rPr>
          <w:rFonts w:ascii="Calibri" w:eastAsia="Calibri" w:hAnsi="Calibri" w:cs="Calibri"/>
          <w:noProof/>
          <w:sz w:val="22"/>
        </w:rPr>
        <mc:AlternateContent>
          <mc:Choice Requires="wpg">
            <w:drawing>
              <wp:inline distT="0" distB="0" distL="0" distR="0" wp14:anchorId="48F39BB2" wp14:editId="44A8E709">
                <wp:extent cx="6908406" cy="12700"/>
                <wp:effectExtent l="0" t="0" r="0" b="0"/>
                <wp:docPr id="39" name="Group 39"/>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40" name="Shape 295"/>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F0B14F" id="Group 39"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">
                <v:shape id="Shape 295"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" path="m,l6908406,e" filled="f" strokeweight="1pt">
                  <v:stroke miterlimit="1" joinstyle="miter"/>
                  <v:path arrowok="t" textboxrect="0,0,6908406,0"/>
                </v:shape>
                <w10:anchorlock/>
              </v:group>
            </w:pict>
          </mc:Fallback>
        </mc:AlternateContent>
      </w:r>
    </w:p>
    <w:p w14:paraId="6FB83517" w14:textId="46E975E0" w:rsidR="00C834DE" w:rsidRDefault="000C7237" w:rsidP="007C66CE">
      <w:pPr>
        <w:pStyle w:val="Heading3"/>
        <w:spacing w:after="504"/>
        <w:ind w:left="-5"/>
        <w:jc w:val="both"/>
      </w:pPr>
      <w:r>
        <w:t xml:space="preserve">Portfolio players </w:t>
      </w:r>
      <w:r w:rsidR="00D96770">
        <w:t xml:space="preserve">leverage </w:t>
      </w:r>
      <w:r w:rsidR="002A1F3B">
        <w:t xml:space="preserve">arbitrage opportunities due to </w:t>
      </w:r>
      <w:r>
        <w:t>the</w:t>
      </w:r>
      <w:r w:rsidR="00D96770">
        <w:t xml:space="preserve">ir </w:t>
      </w:r>
      <w:r w:rsidR="00F307DD">
        <w:t xml:space="preserve">robust </w:t>
      </w:r>
      <w:r>
        <w:t xml:space="preserve">merchant </w:t>
      </w:r>
      <w:r w:rsidR="00F307DD">
        <w:t>portfolio</w:t>
      </w:r>
      <w:r w:rsidR="00CA5FB7">
        <w:t>.</w:t>
      </w:r>
    </w:p>
    <w:tbl>
      <w:tblPr>
        <w:tblStyle w:val="Style3"/>
        <w:tblW w:w="4882" w:type="pct"/>
        <w:tblInd w:w="85" w:type="dxa"/>
        <w:tblBorders>
          <w:left w:val="single" w:sz="4" w:space="0" w:color="AC292A"/>
          <w:bottom w:val="single" w:sz="4" w:space="0" w:color="AC292A"/>
          <w:right w:val="single" w:sz="4" w:space="0" w:color="AC292A"/>
          <w:insideH w:val="single" w:sz="4" w:space="0" w:color="AC292A"/>
          <w:insideV w:val="single" w:sz="4" w:space="0" w:color="AC292A"/>
        </w:tblBorders>
        <w:tblLayout w:type="fixed"/>
        <w:tblLook w:val="0420" w:firstRow="1" w:lastRow="0" w:firstColumn="0" w:lastColumn="0" w:noHBand="0" w:noVBand="1"/>
        <w:tblDescription w:val="Enter Quantity, Description, Unit Price, Discount, and Line Total in table columns, and Subtotal, Sales Tax, and Total at the end of this table"/>
      </w:tblPr>
      <w:tblGrid>
        <w:gridCol w:w="1080"/>
        <w:gridCol w:w="1260"/>
        <w:gridCol w:w="3150"/>
        <w:gridCol w:w="5141"/>
      </w:tblGrid>
      <w:tr w:rsidR="00F0359E" w:rsidRPr="00A16B75" w14:paraId="4136D96E" w14:textId="77777777" w:rsidTr="00DF32D3">
        <w:trPr>
          <w:cnfStyle w:val="100000000000" w:firstRow="1" w:lastRow="0" w:firstColumn="0" w:lastColumn="0" w:oddVBand="0" w:evenVBand="0" w:oddHBand="0" w:evenHBand="0" w:firstRowFirstColumn="0" w:firstRowLastColumn="0" w:lastRowFirstColumn="0" w:lastRowLastColumn="0"/>
          <w:trHeight w:val="266"/>
          <w:tblHeader/>
        </w:trPr>
        <w:tc>
          <w:tcPr>
            <w:tcW w:w="1080" w:type="dxa"/>
            <w:vAlign w:val="center"/>
          </w:tcPr>
          <w:p w14:paraId="08D99DC2" w14:textId="1D95C606" w:rsidR="0085575D" w:rsidRPr="00A16B75" w:rsidRDefault="0085575D"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Type </w:t>
            </w:r>
          </w:p>
        </w:tc>
        <w:tc>
          <w:tcPr>
            <w:tcW w:w="1260" w:type="dxa"/>
            <w:vAlign w:val="center"/>
          </w:tcPr>
          <w:p w14:paraId="09D34A64" w14:textId="357D1B0E" w:rsidR="0085575D" w:rsidRPr="00A16B75" w:rsidRDefault="003A0180" w:rsidP="007C66CE">
            <w:pPr>
              <w:jc w:val="both"/>
              <w:rPr>
                <w:rFonts w:ascii="Trebuchet MS" w:hAnsi="Trebuchet MS"/>
                <w:bCs/>
                <w:spacing w:val="4"/>
                <w:sz w:val="20"/>
                <w:szCs w:val="20"/>
              </w:rPr>
            </w:pPr>
            <w:r w:rsidRPr="00A16B75">
              <w:rPr>
                <w:rFonts w:ascii="Trebuchet MS" w:hAnsi="Trebuchet MS"/>
                <w:bCs/>
                <w:spacing w:val="4"/>
                <w:sz w:val="20"/>
                <w:szCs w:val="20"/>
              </w:rPr>
              <w:t>Player</w:t>
            </w:r>
          </w:p>
        </w:tc>
        <w:tc>
          <w:tcPr>
            <w:tcW w:w="3150" w:type="dxa"/>
            <w:vAlign w:val="center"/>
          </w:tcPr>
          <w:p w14:paraId="09D99F25" w14:textId="29E46CCE" w:rsidR="0085575D" w:rsidRPr="00A16B75" w:rsidRDefault="008E47F9" w:rsidP="007C66CE">
            <w:pPr>
              <w:jc w:val="both"/>
              <w:rPr>
                <w:rFonts w:ascii="Trebuchet MS" w:hAnsi="Trebuchet MS"/>
                <w:bCs/>
                <w:spacing w:val="4"/>
                <w:sz w:val="20"/>
                <w:szCs w:val="20"/>
              </w:rPr>
            </w:pPr>
            <w:r w:rsidRPr="00A16B75">
              <w:rPr>
                <w:rFonts w:ascii="Trebuchet MS" w:hAnsi="Trebuchet MS"/>
                <w:bCs/>
                <w:spacing w:val="4"/>
                <w:sz w:val="20"/>
                <w:szCs w:val="20"/>
              </w:rPr>
              <w:t>V</w:t>
            </w:r>
            <w:r w:rsidR="009A31FC" w:rsidRPr="00A16B75">
              <w:rPr>
                <w:rFonts w:ascii="Trebuchet MS" w:hAnsi="Trebuchet MS"/>
                <w:bCs/>
                <w:spacing w:val="4"/>
                <w:sz w:val="20"/>
                <w:szCs w:val="20"/>
              </w:rPr>
              <w:t>olumes</w:t>
            </w:r>
            <w:r w:rsidRPr="00A16B75">
              <w:rPr>
                <w:rFonts w:ascii="Trebuchet MS" w:hAnsi="Trebuchet MS"/>
                <w:bCs/>
                <w:spacing w:val="4"/>
                <w:sz w:val="20"/>
                <w:szCs w:val="20"/>
              </w:rPr>
              <w:t xml:space="preserve"> handled </w:t>
            </w:r>
          </w:p>
        </w:tc>
        <w:tc>
          <w:tcPr>
            <w:tcW w:w="5141" w:type="dxa"/>
            <w:vAlign w:val="center"/>
          </w:tcPr>
          <w:p w14:paraId="212FC8CB" w14:textId="20243558" w:rsidR="0085575D" w:rsidRPr="00A16B75" w:rsidRDefault="00C10640" w:rsidP="007C66CE">
            <w:pPr>
              <w:jc w:val="both"/>
              <w:rPr>
                <w:rFonts w:ascii="Trebuchet MS" w:hAnsi="Trebuchet MS"/>
                <w:b w:val="0"/>
                <w:bCs/>
                <w:spacing w:val="4"/>
                <w:sz w:val="20"/>
                <w:szCs w:val="20"/>
              </w:rPr>
            </w:pPr>
            <w:r w:rsidRPr="00A16B75">
              <w:rPr>
                <w:rFonts w:ascii="Trebuchet MS" w:hAnsi="Trebuchet MS"/>
                <w:bCs/>
                <w:spacing w:val="4"/>
                <w:sz w:val="20"/>
                <w:szCs w:val="20"/>
              </w:rPr>
              <w:t>Comments</w:t>
            </w:r>
          </w:p>
        </w:tc>
      </w:tr>
      <w:tr w:rsidR="00C71957" w:rsidRPr="00A16B75" w14:paraId="184A4066" w14:textId="77777777" w:rsidTr="00DF32D3">
        <w:trPr>
          <w:cnfStyle w:val="000000100000" w:firstRow="0" w:lastRow="0" w:firstColumn="0" w:lastColumn="0" w:oddVBand="0" w:evenVBand="0" w:oddHBand="1" w:evenHBand="0" w:firstRowFirstColumn="0" w:firstRowLastColumn="0" w:lastRowFirstColumn="0" w:lastRowLastColumn="0"/>
          <w:trHeight w:val="266"/>
        </w:trPr>
        <w:tc>
          <w:tcPr>
            <w:tcW w:w="1080" w:type="dxa"/>
            <w:vAlign w:val="center"/>
          </w:tcPr>
          <w:p w14:paraId="704027F3" w14:textId="4501FFC2" w:rsidR="0085575D" w:rsidRPr="00A16B75" w:rsidRDefault="0085575D"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Portfolio player</w:t>
            </w:r>
          </w:p>
        </w:tc>
        <w:tc>
          <w:tcPr>
            <w:tcW w:w="1260" w:type="dxa"/>
            <w:vAlign w:val="center"/>
          </w:tcPr>
          <w:p w14:paraId="0E8151E7" w14:textId="556175AC" w:rsidR="0085575D" w:rsidRPr="00A16B75" w:rsidRDefault="00742213"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bp</w:t>
            </w:r>
          </w:p>
        </w:tc>
        <w:tc>
          <w:tcPr>
            <w:tcW w:w="3150" w:type="dxa"/>
            <w:vAlign w:val="center"/>
          </w:tcPr>
          <w:p w14:paraId="6B1DD5AE" w14:textId="77777777" w:rsidR="0085575D" w:rsidRPr="00A16B75" w:rsidRDefault="00941274"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Current 15 MTPA (2022) </w:t>
            </w:r>
          </w:p>
          <w:p w14:paraId="122FC30B" w14:textId="6AC63C85" w:rsidR="00941274" w:rsidRPr="00A16B75" w:rsidRDefault="00D05606" w:rsidP="007C66CE">
            <w:pPr>
              <w:pStyle w:val="ListParagraph"/>
              <w:numPr>
                <w:ilvl w:val="0"/>
                <w:numId w:val="6"/>
              </w:numPr>
              <w:jc w:val="both"/>
              <w:rPr>
                <w:rFonts w:ascii="Trebuchet MS" w:hAnsi="Trebuchet MS"/>
                <w:spacing w:val="4"/>
                <w:sz w:val="20"/>
                <w:szCs w:val="20"/>
              </w:rPr>
            </w:pPr>
            <w:r w:rsidRPr="00A16B75">
              <w:rPr>
                <w:rFonts w:ascii="Trebuchet MS" w:hAnsi="Trebuchet MS"/>
                <w:spacing w:val="4"/>
                <w:sz w:val="20"/>
                <w:szCs w:val="20"/>
              </w:rPr>
              <w:t xml:space="preserve">bp aims </w:t>
            </w:r>
            <w:r w:rsidR="00941274" w:rsidRPr="00A16B75">
              <w:rPr>
                <w:rFonts w:ascii="Trebuchet MS" w:hAnsi="Trebuchet MS"/>
                <w:spacing w:val="4"/>
                <w:sz w:val="20"/>
                <w:szCs w:val="20"/>
              </w:rPr>
              <w:t xml:space="preserve">to double </w:t>
            </w:r>
            <w:r w:rsidR="00E80689" w:rsidRPr="00A16B75">
              <w:rPr>
                <w:rFonts w:ascii="Trebuchet MS" w:hAnsi="Trebuchet MS"/>
                <w:spacing w:val="4"/>
                <w:sz w:val="20"/>
                <w:szCs w:val="20"/>
              </w:rPr>
              <w:t xml:space="preserve">its </w:t>
            </w:r>
            <w:r w:rsidR="00941274" w:rsidRPr="00A16B75">
              <w:rPr>
                <w:rFonts w:ascii="Trebuchet MS" w:hAnsi="Trebuchet MS"/>
                <w:spacing w:val="4"/>
                <w:sz w:val="20"/>
                <w:szCs w:val="20"/>
              </w:rPr>
              <w:t xml:space="preserve">LNG portfolio by 2030 to 30 </w:t>
            </w:r>
            <w:r w:rsidR="00E80689" w:rsidRPr="00A16B75">
              <w:rPr>
                <w:rFonts w:ascii="Trebuchet MS" w:hAnsi="Trebuchet MS"/>
                <w:spacing w:val="4"/>
                <w:sz w:val="20"/>
                <w:szCs w:val="20"/>
              </w:rPr>
              <w:t>MTPA.</w:t>
            </w:r>
            <w:r w:rsidR="00941274" w:rsidRPr="00A16B75">
              <w:rPr>
                <w:rFonts w:ascii="Trebuchet MS" w:hAnsi="Trebuchet MS"/>
                <w:spacing w:val="4"/>
                <w:sz w:val="20"/>
                <w:szCs w:val="20"/>
              </w:rPr>
              <w:t xml:space="preserve"> </w:t>
            </w:r>
          </w:p>
        </w:tc>
        <w:tc>
          <w:tcPr>
            <w:tcW w:w="5141" w:type="dxa"/>
            <w:vAlign w:val="center"/>
          </w:tcPr>
          <w:p w14:paraId="07030ED7" w14:textId="28C66075" w:rsidR="008069A4" w:rsidRPr="00A16B75" w:rsidRDefault="00C76303"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bp</w:t>
            </w:r>
            <w:r w:rsidR="00A967A3" w:rsidRPr="00A16B75">
              <w:rPr>
                <w:rStyle w:val="FootnoteReference"/>
                <w:rFonts w:ascii="Trebuchet MS" w:hAnsi="Trebuchet MS"/>
                <w:spacing w:val="4"/>
                <w:sz w:val="20"/>
                <w:szCs w:val="20"/>
              </w:rPr>
              <w:footnoteReference w:id="3"/>
            </w:r>
            <w:r w:rsidR="00372542" w:rsidRPr="00A16B75">
              <w:rPr>
                <w:rFonts w:ascii="Trebuchet MS" w:hAnsi="Trebuchet MS"/>
                <w:spacing w:val="4"/>
                <w:sz w:val="20"/>
                <w:szCs w:val="20"/>
              </w:rPr>
              <w:t xml:space="preserve"> </w:t>
            </w:r>
            <w:r w:rsidR="008069A4" w:rsidRPr="00A16B75">
              <w:rPr>
                <w:rFonts w:ascii="Trebuchet MS" w:hAnsi="Trebuchet MS"/>
                <w:spacing w:val="4"/>
                <w:sz w:val="20"/>
                <w:szCs w:val="20"/>
              </w:rPr>
              <w:t>has built up more merchant LNG in its portfolio in recent years by agreeing</w:t>
            </w:r>
            <w:r w:rsidR="00BA4CEA" w:rsidRPr="00A16B75">
              <w:rPr>
                <w:rFonts w:ascii="Trebuchet MS" w:hAnsi="Trebuchet MS"/>
                <w:spacing w:val="4"/>
                <w:sz w:val="20"/>
                <w:szCs w:val="20"/>
              </w:rPr>
              <w:t xml:space="preserve"> on</w:t>
            </w:r>
            <w:r w:rsidR="008069A4" w:rsidRPr="00A16B75">
              <w:rPr>
                <w:rFonts w:ascii="Trebuchet MS" w:hAnsi="Trebuchet MS"/>
                <w:spacing w:val="4"/>
                <w:sz w:val="20"/>
                <w:szCs w:val="20"/>
              </w:rPr>
              <w:t xml:space="preserve"> offtake from projects where it does not hold equity.</w:t>
            </w:r>
          </w:p>
          <w:p w14:paraId="4D5A3258" w14:textId="3BB36FCA" w:rsidR="00C76303" w:rsidRPr="00A16B75" w:rsidRDefault="00B5613F"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bp's current LNG portfolio </w:t>
            </w:r>
            <w:r w:rsidR="00AB5656" w:rsidRPr="00A16B75">
              <w:rPr>
                <w:rFonts w:ascii="Trebuchet MS" w:hAnsi="Trebuchet MS"/>
                <w:spacing w:val="4"/>
                <w:sz w:val="20"/>
                <w:szCs w:val="20"/>
              </w:rPr>
              <w:t xml:space="preserve">of </w:t>
            </w:r>
            <w:r w:rsidRPr="00A16B75">
              <w:rPr>
                <w:rFonts w:ascii="Trebuchet MS" w:hAnsi="Trebuchet MS"/>
                <w:spacing w:val="4"/>
                <w:sz w:val="20"/>
                <w:szCs w:val="20"/>
              </w:rPr>
              <w:t xml:space="preserve">15 </w:t>
            </w:r>
            <w:r w:rsidR="0006272B" w:rsidRPr="00A16B75">
              <w:rPr>
                <w:rFonts w:ascii="Trebuchet MS" w:hAnsi="Trebuchet MS"/>
                <w:spacing w:val="4"/>
                <w:sz w:val="20"/>
                <w:szCs w:val="20"/>
              </w:rPr>
              <w:t xml:space="preserve">MTPA is divided between </w:t>
            </w:r>
            <w:r w:rsidRPr="00A16B75">
              <w:rPr>
                <w:rFonts w:ascii="Trebuchet MS" w:hAnsi="Trebuchet MS"/>
                <w:spacing w:val="4"/>
                <w:sz w:val="20"/>
                <w:szCs w:val="20"/>
              </w:rPr>
              <w:t>equity and merchant volumes in a roughly 50</w:t>
            </w:r>
            <w:r w:rsidR="00E25723" w:rsidRPr="00A16B75">
              <w:rPr>
                <w:rFonts w:ascii="Trebuchet MS" w:hAnsi="Trebuchet MS"/>
                <w:spacing w:val="4"/>
                <w:sz w:val="20"/>
                <w:szCs w:val="20"/>
              </w:rPr>
              <w:t xml:space="preserve">:50 ratio. </w:t>
            </w:r>
          </w:p>
        </w:tc>
      </w:tr>
      <w:tr w:rsidR="00F0359E" w:rsidRPr="00A16B75" w14:paraId="157080B6" w14:textId="77777777" w:rsidTr="00DF32D3">
        <w:trPr>
          <w:cnfStyle w:val="000000010000" w:firstRow="0" w:lastRow="0" w:firstColumn="0" w:lastColumn="0" w:oddVBand="0" w:evenVBand="0" w:oddHBand="0" w:evenHBand="1" w:firstRowFirstColumn="0" w:firstRowLastColumn="0" w:lastRowFirstColumn="0" w:lastRowLastColumn="0"/>
          <w:trHeight w:val="266"/>
        </w:trPr>
        <w:tc>
          <w:tcPr>
            <w:tcW w:w="1080" w:type="dxa"/>
            <w:vAlign w:val="center"/>
          </w:tcPr>
          <w:p w14:paraId="73954824" w14:textId="78BD9D8C" w:rsidR="00E909B1" w:rsidRPr="00A16B75" w:rsidRDefault="00E909B1"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Portfolio player</w:t>
            </w:r>
          </w:p>
        </w:tc>
        <w:tc>
          <w:tcPr>
            <w:tcW w:w="1260" w:type="dxa"/>
            <w:vAlign w:val="center"/>
          </w:tcPr>
          <w:p w14:paraId="72B1198E" w14:textId="75AF72C2" w:rsidR="00E909B1" w:rsidRPr="00A16B75" w:rsidRDefault="00E909B1"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Shell </w:t>
            </w:r>
          </w:p>
        </w:tc>
        <w:tc>
          <w:tcPr>
            <w:tcW w:w="3150" w:type="dxa"/>
            <w:vAlign w:val="center"/>
          </w:tcPr>
          <w:p w14:paraId="0F2E41D1" w14:textId="5A290619" w:rsidR="00E909B1" w:rsidRPr="00A16B75" w:rsidRDefault="00D25360"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Shell delivered 70 MTPA of L</w:t>
            </w:r>
            <w:r w:rsidR="002A3497" w:rsidRPr="00A16B75">
              <w:rPr>
                <w:rFonts w:ascii="Trebuchet MS" w:hAnsi="Trebuchet MS"/>
                <w:spacing w:val="4"/>
                <w:sz w:val="20"/>
                <w:szCs w:val="20"/>
              </w:rPr>
              <w:t>NG</w:t>
            </w:r>
            <w:r w:rsidR="00FC7783" w:rsidRPr="00A16B75">
              <w:rPr>
                <w:rFonts w:ascii="Trebuchet MS" w:hAnsi="Trebuchet MS"/>
                <w:spacing w:val="4"/>
                <w:sz w:val="20"/>
                <w:szCs w:val="20"/>
              </w:rPr>
              <w:t xml:space="preserve"> and </w:t>
            </w:r>
            <w:r w:rsidR="007C723E" w:rsidRPr="00A16B75">
              <w:rPr>
                <w:rFonts w:ascii="Trebuchet MS" w:hAnsi="Trebuchet MS"/>
                <w:spacing w:val="4"/>
                <w:sz w:val="20"/>
                <w:szCs w:val="20"/>
              </w:rPr>
              <w:t>has a fleet of 60 carriers</w:t>
            </w:r>
            <w:r w:rsidR="00607EA1" w:rsidRPr="00A16B75">
              <w:rPr>
                <w:rFonts w:ascii="Trebuchet MS" w:hAnsi="Trebuchet MS"/>
                <w:spacing w:val="4"/>
                <w:sz w:val="20"/>
                <w:szCs w:val="20"/>
              </w:rPr>
              <w:t>.</w:t>
            </w:r>
            <w:r w:rsidRPr="00A16B75">
              <w:rPr>
                <w:rFonts w:ascii="Trebuchet MS" w:hAnsi="Trebuchet MS"/>
                <w:spacing w:val="4"/>
                <w:sz w:val="20"/>
                <w:szCs w:val="20"/>
              </w:rPr>
              <w:t xml:space="preserve"> </w:t>
            </w:r>
          </w:p>
        </w:tc>
        <w:tc>
          <w:tcPr>
            <w:tcW w:w="5141" w:type="dxa"/>
            <w:vAlign w:val="center"/>
          </w:tcPr>
          <w:p w14:paraId="5BE22A6C" w14:textId="61D57449" w:rsidR="00C7633E" w:rsidRPr="00A16B75" w:rsidRDefault="00C7633E"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Shell is the world’s largest LNG trader.</w:t>
            </w:r>
          </w:p>
          <w:p w14:paraId="45EAE593" w14:textId="7BA09E34" w:rsidR="00E909B1" w:rsidRPr="00A16B75" w:rsidRDefault="00E909B1"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LNG trading division</w:t>
            </w:r>
            <w:r w:rsidR="00F0344F" w:rsidRPr="00A16B75">
              <w:rPr>
                <w:rStyle w:val="FootnoteReference"/>
                <w:rFonts w:ascii="Trebuchet MS" w:hAnsi="Trebuchet MS"/>
                <w:spacing w:val="4"/>
                <w:sz w:val="20"/>
                <w:szCs w:val="20"/>
              </w:rPr>
              <w:footnoteReference w:id="4"/>
            </w:r>
            <w:r w:rsidRPr="00A16B75">
              <w:rPr>
                <w:rFonts w:ascii="Trebuchet MS" w:hAnsi="Trebuchet MS"/>
                <w:spacing w:val="4"/>
                <w:sz w:val="20"/>
                <w:szCs w:val="20"/>
              </w:rPr>
              <w:t xml:space="preserve"> recorded a </w:t>
            </w:r>
            <w:r w:rsidR="00182944" w:rsidRPr="00A16B75">
              <w:rPr>
                <w:rFonts w:ascii="Trebuchet MS" w:hAnsi="Trebuchet MS"/>
                <w:spacing w:val="4"/>
                <w:sz w:val="20"/>
                <w:szCs w:val="20"/>
              </w:rPr>
              <w:t>nearly $</w:t>
            </w:r>
            <w:r w:rsidR="00C22FA3" w:rsidRPr="00A16B75">
              <w:rPr>
                <w:rFonts w:ascii="Trebuchet MS" w:hAnsi="Trebuchet MS"/>
                <w:spacing w:val="4"/>
                <w:sz w:val="20"/>
                <w:szCs w:val="20"/>
              </w:rPr>
              <w:t>1B</w:t>
            </w:r>
            <w:r w:rsidR="00182944" w:rsidRPr="00A16B75">
              <w:rPr>
                <w:rFonts w:ascii="Trebuchet MS" w:hAnsi="Trebuchet MS"/>
                <w:spacing w:val="4"/>
                <w:sz w:val="20"/>
                <w:szCs w:val="20"/>
              </w:rPr>
              <w:t xml:space="preserve"> loss </w:t>
            </w:r>
            <w:r w:rsidRPr="00A16B75">
              <w:rPr>
                <w:rFonts w:ascii="Trebuchet MS" w:hAnsi="Trebuchet MS"/>
                <w:spacing w:val="4"/>
                <w:sz w:val="20"/>
                <w:szCs w:val="20"/>
              </w:rPr>
              <w:t xml:space="preserve">in the third quarter of </w:t>
            </w:r>
            <w:r w:rsidR="00C66367" w:rsidRPr="00A16B75">
              <w:rPr>
                <w:rFonts w:ascii="Trebuchet MS" w:hAnsi="Trebuchet MS"/>
                <w:spacing w:val="4"/>
                <w:sz w:val="20"/>
                <w:szCs w:val="20"/>
              </w:rPr>
              <w:t xml:space="preserve">2022. </w:t>
            </w:r>
          </w:p>
          <w:p w14:paraId="7C9FB1AF" w14:textId="15E20998" w:rsidR="003222ED" w:rsidRPr="00A16B75" w:rsidRDefault="00A96426"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Shell </w:t>
            </w:r>
            <w:r w:rsidR="00C71957" w:rsidRPr="00A16B75">
              <w:rPr>
                <w:rFonts w:ascii="Trebuchet MS" w:hAnsi="Trebuchet MS"/>
                <w:spacing w:val="4"/>
                <w:sz w:val="20"/>
                <w:szCs w:val="20"/>
              </w:rPr>
              <w:t>plans to invest in competitive LNG assets with a technical cost of less than $5</w:t>
            </w:r>
            <w:r w:rsidR="00C6702F" w:rsidRPr="00A16B75">
              <w:rPr>
                <w:rFonts w:ascii="Trebuchet MS" w:hAnsi="Trebuchet MS"/>
                <w:spacing w:val="4"/>
                <w:sz w:val="20"/>
                <w:szCs w:val="20"/>
              </w:rPr>
              <w:t xml:space="preserve"> per </w:t>
            </w:r>
            <w:r w:rsidR="00C71957" w:rsidRPr="00A16B75">
              <w:rPr>
                <w:rFonts w:ascii="Trebuchet MS" w:hAnsi="Trebuchet MS"/>
                <w:spacing w:val="4"/>
                <w:sz w:val="20"/>
                <w:szCs w:val="20"/>
              </w:rPr>
              <w:t>m</w:t>
            </w:r>
            <w:r w:rsidR="00155713" w:rsidRPr="00A16B75">
              <w:rPr>
                <w:rFonts w:ascii="Trebuchet MS" w:hAnsi="Trebuchet MS"/>
                <w:spacing w:val="4"/>
                <w:sz w:val="20"/>
                <w:szCs w:val="20"/>
              </w:rPr>
              <w:t>mb</w:t>
            </w:r>
            <w:r w:rsidR="00C71957" w:rsidRPr="00A16B75">
              <w:rPr>
                <w:rFonts w:ascii="Trebuchet MS" w:hAnsi="Trebuchet MS"/>
                <w:spacing w:val="4"/>
                <w:sz w:val="20"/>
                <w:szCs w:val="20"/>
              </w:rPr>
              <w:t>tu</w:t>
            </w:r>
            <w:r w:rsidR="00905016" w:rsidRPr="00A16B75">
              <w:rPr>
                <w:rStyle w:val="FootnoteReference"/>
                <w:rFonts w:ascii="Trebuchet MS" w:hAnsi="Trebuchet MS"/>
                <w:spacing w:val="4"/>
                <w:sz w:val="20"/>
                <w:szCs w:val="20"/>
              </w:rPr>
              <w:footnoteReference w:id="5"/>
            </w:r>
            <w:r w:rsidR="004F5450" w:rsidRPr="00A16B75">
              <w:rPr>
                <w:rFonts w:ascii="Trebuchet MS" w:hAnsi="Trebuchet MS"/>
                <w:spacing w:val="4"/>
                <w:sz w:val="20"/>
                <w:szCs w:val="20"/>
              </w:rPr>
              <w:t>.</w:t>
            </w:r>
          </w:p>
        </w:tc>
      </w:tr>
      <w:tr w:rsidR="00F0359E" w:rsidRPr="00A16B75" w14:paraId="4E766E44" w14:textId="77777777" w:rsidTr="00DF32D3">
        <w:trPr>
          <w:cnfStyle w:val="000000100000" w:firstRow="0" w:lastRow="0" w:firstColumn="0" w:lastColumn="0" w:oddVBand="0" w:evenVBand="0" w:oddHBand="1" w:evenHBand="0" w:firstRowFirstColumn="0" w:firstRowLastColumn="0" w:lastRowFirstColumn="0" w:lastRowLastColumn="0"/>
          <w:trHeight w:val="266"/>
        </w:trPr>
        <w:tc>
          <w:tcPr>
            <w:tcW w:w="1080" w:type="dxa"/>
            <w:vAlign w:val="center"/>
          </w:tcPr>
          <w:p w14:paraId="18067C98" w14:textId="1D520F87" w:rsidR="00C10640" w:rsidRPr="00A16B75" w:rsidRDefault="00C1064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Portfolio player</w:t>
            </w:r>
          </w:p>
        </w:tc>
        <w:tc>
          <w:tcPr>
            <w:tcW w:w="1260" w:type="dxa"/>
            <w:vAlign w:val="center"/>
          </w:tcPr>
          <w:p w14:paraId="3980E3AE" w14:textId="25E34CB5" w:rsidR="00C10640" w:rsidRPr="00A16B75" w:rsidRDefault="00D55B29"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Tota</w:t>
            </w:r>
            <w:r w:rsidR="008F6689" w:rsidRPr="00A16B75">
              <w:rPr>
                <w:rFonts w:ascii="Trebuchet MS" w:hAnsi="Trebuchet MS"/>
                <w:spacing w:val="4"/>
                <w:sz w:val="20"/>
                <w:szCs w:val="20"/>
              </w:rPr>
              <w:t>l</w:t>
            </w:r>
            <w:r w:rsidRPr="00A16B75">
              <w:rPr>
                <w:rFonts w:ascii="Trebuchet MS" w:hAnsi="Trebuchet MS"/>
                <w:spacing w:val="4"/>
                <w:sz w:val="20"/>
                <w:szCs w:val="20"/>
              </w:rPr>
              <w:t>Energies</w:t>
            </w:r>
            <w:r w:rsidR="00C10640" w:rsidRPr="00A16B75">
              <w:rPr>
                <w:rFonts w:ascii="Trebuchet MS" w:hAnsi="Trebuchet MS"/>
                <w:spacing w:val="4"/>
                <w:sz w:val="20"/>
                <w:szCs w:val="20"/>
              </w:rPr>
              <w:t xml:space="preserve"> </w:t>
            </w:r>
          </w:p>
        </w:tc>
        <w:tc>
          <w:tcPr>
            <w:tcW w:w="3150" w:type="dxa"/>
            <w:vAlign w:val="center"/>
          </w:tcPr>
          <w:p w14:paraId="2B3E4A63" w14:textId="444C1023" w:rsidR="00C10640" w:rsidRPr="00A16B75" w:rsidRDefault="00607EA1"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Handled </w:t>
            </w:r>
            <w:r w:rsidR="00163602" w:rsidRPr="00A16B75">
              <w:rPr>
                <w:rFonts w:ascii="Trebuchet MS" w:hAnsi="Trebuchet MS"/>
                <w:spacing w:val="4"/>
                <w:sz w:val="20"/>
                <w:szCs w:val="20"/>
              </w:rPr>
              <w:t xml:space="preserve">34 </w:t>
            </w:r>
            <w:r w:rsidR="00464D48" w:rsidRPr="00A16B75">
              <w:rPr>
                <w:rFonts w:ascii="Trebuchet MS" w:hAnsi="Trebuchet MS"/>
                <w:spacing w:val="4"/>
                <w:sz w:val="20"/>
                <w:szCs w:val="20"/>
              </w:rPr>
              <w:t>MTPA</w:t>
            </w:r>
            <w:r w:rsidR="00163602" w:rsidRPr="00A16B75">
              <w:rPr>
                <w:rFonts w:ascii="Trebuchet MS" w:hAnsi="Trebuchet MS"/>
                <w:spacing w:val="4"/>
                <w:sz w:val="20"/>
                <w:szCs w:val="20"/>
              </w:rPr>
              <w:t xml:space="preserve"> in 2019</w:t>
            </w:r>
            <w:r w:rsidRPr="00A16B75">
              <w:rPr>
                <w:rFonts w:ascii="Trebuchet MS" w:hAnsi="Trebuchet MS"/>
                <w:spacing w:val="4"/>
                <w:sz w:val="20"/>
                <w:szCs w:val="20"/>
              </w:rPr>
              <w:t>.</w:t>
            </w:r>
            <w:r w:rsidR="00163602" w:rsidRPr="00A16B75">
              <w:rPr>
                <w:rFonts w:ascii="Trebuchet MS" w:hAnsi="Trebuchet MS"/>
                <w:spacing w:val="4"/>
                <w:sz w:val="20"/>
                <w:szCs w:val="20"/>
              </w:rPr>
              <w:t xml:space="preserve"> </w:t>
            </w:r>
          </w:p>
          <w:p w14:paraId="20AB628E" w14:textId="3513F84A" w:rsidR="00163602" w:rsidRPr="00A16B75" w:rsidRDefault="006B0680"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Target 45 </w:t>
            </w:r>
            <w:r w:rsidR="00464D48" w:rsidRPr="00A16B75">
              <w:rPr>
                <w:rFonts w:ascii="Trebuchet MS" w:hAnsi="Trebuchet MS"/>
                <w:spacing w:val="4"/>
                <w:sz w:val="20"/>
                <w:szCs w:val="20"/>
              </w:rPr>
              <w:t>MTPA</w:t>
            </w:r>
            <w:r w:rsidRPr="00A16B75">
              <w:rPr>
                <w:rFonts w:ascii="Trebuchet MS" w:hAnsi="Trebuchet MS"/>
                <w:spacing w:val="4"/>
                <w:sz w:val="20"/>
                <w:szCs w:val="20"/>
              </w:rPr>
              <w:t xml:space="preserve"> by 2025</w:t>
            </w:r>
            <w:r w:rsidR="00607EA1" w:rsidRPr="00A16B75">
              <w:rPr>
                <w:rFonts w:ascii="Trebuchet MS" w:hAnsi="Trebuchet MS"/>
                <w:spacing w:val="4"/>
                <w:sz w:val="20"/>
                <w:szCs w:val="20"/>
              </w:rPr>
              <w:t>.</w:t>
            </w:r>
          </w:p>
        </w:tc>
        <w:tc>
          <w:tcPr>
            <w:tcW w:w="5141" w:type="dxa"/>
            <w:vAlign w:val="center"/>
          </w:tcPr>
          <w:p w14:paraId="69F09AFB" w14:textId="5348DA03" w:rsidR="00C10640" w:rsidRPr="00A16B75" w:rsidRDefault="00BD4407"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Portfolio</w:t>
            </w:r>
            <w:r w:rsidR="00761CF0" w:rsidRPr="00A16B75">
              <w:rPr>
                <w:rStyle w:val="FootnoteReference"/>
                <w:rFonts w:ascii="Trebuchet MS" w:hAnsi="Trebuchet MS"/>
                <w:spacing w:val="4"/>
                <w:sz w:val="20"/>
                <w:szCs w:val="20"/>
              </w:rPr>
              <w:footnoteReference w:id="6"/>
            </w:r>
            <w:r w:rsidRPr="00A16B75">
              <w:rPr>
                <w:rFonts w:ascii="Trebuchet MS" w:hAnsi="Trebuchet MS"/>
                <w:spacing w:val="4"/>
                <w:sz w:val="20"/>
                <w:szCs w:val="20"/>
              </w:rPr>
              <w:t xml:space="preserve"> focused on </w:t>
            </w:r>
            <w:r w:rsidR="000611EB" w:rsidRPr="00A16B75">
              <w:rPr>
                <w:rFonts w:ascii="Trebuchet MS" w:hAnsi="Trebuchet MS"/>
                <w:spacing w:val="4"/>
                <w:sz w:val="20"/>
                <w:szCs w:val="20"/>
              </w:rPr>
              <w:t xml:space="preserve">Asian markets such as </w:t>
            </w:r>
            <w:r w:rsidR="00587AFD" w:rsidRPr="00A16B75">
              <w:rPr>
                <w:rFonts w:ascii="Trebuchet MS" w:hAnsi="Trebuchet MS"/>
                <w:spacing w:val="4"/>
                <w:sz w:val="20"/>
                <w:szCs w:val="20"/>
              </w:rPr>
              <w:t>China, India, South Korea</w:t>
            </w:r>
            <w:r w:rsidR="00252397" w:rsidRPr="00A16B75">
              <w:rPr>
                <w:rFonts w:ascii="Trebuchet MS" w:hAnsi="Trebuchet MS"/>
                <w:spacing w:val="4"/>
                <w:sz w:val="20"/>
                <w:szCs w:val="20"/>
              </w:rPr>
              <w:t xml:space="preserve">, </w:t>
            </w:r>
            <w:r w:rsidR="00464D48" w:rsidRPr="00A16B75">
              <w:rPr>
                <w:rFonts w:ascii="Trebuchet MS" w:hAnsi="Trebuchet MS"/>
                <w:spacing w:val="4"/>
                <w:sz w:val="20"/>
                <w:szCs w:val="20"/>
              </w:rPr>
              <w:t>Japan,</w:t>
            </w:r>
            <w:r w:rsidR="00252397" w:rsidRPr="00A16B75">
              <w:rPr>
                <w:rFonts w:ascii="Trebuchet MS" w:hAnsi="Trebuchet MS"/>
                <w:spacing w:val="4"/>
                <w:sz w:val="20"/>
                <w:szCs w:val="20"/>
              </w:rPr>
              <w:t xml:space="preserve"> and Taiwan. </w:t>
            </w:r>
          </w:p>
        </w:tc>
      </w:tr>
      <w:tr w:rsidR="0093087F" w:rsidRPr="00A16B75" w14:paraId="0FFCF308" w14:textId="77777777" w:rsidTr="00DF32D3">
        <w:trPr>
          <w:cnfStyle w:val="000000010000" w:firstRow="0" w:lastRow="0" w:firstColumn="0" w:lastColumn="0" w:oddVBand="0" w:evenVBand="0" w:oddHBand="0" w:evenHBand="1" w:firstRowFirstColumn="0" w:firstRowLastColumn="0" w:lastRowFirstColumn="0" w:lastRowLastColumn="0"/>
          <w:trHeight w:val="266"/>
        </w:trPr>
        <w:tc>
          <w:tcPr>
            <w:tcW w:w="1080" w:type="dxa"/>
            <w:vAlign w:val="center"/>
          </w:tcPr>
          <w:p w14:paraId="3D6B9015" w14:textId="702A77B2" w:rsidR="0093087F" w:rsidRPr="00A16B75" w:rsidRDefault="0093087F"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Portfolio player</w:t>
            </w:r>
          </w:p>
        </w:tc>
        <w:tc>
          <w:tcPr>
            <w:tcW w:w="1260" w:type="dxa"/>
            <w:vAlign w:val="center"/>
          </w:tcPr>
          <w:p w14:paraId="62834174" w14:textId="4AA0E7F2" w:rsidR="0093087F" w:rsidRPr="00A16B75" w:rsidRDefault="0093087F"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Exxon Mobil </w:t>
            </w:r>
          </w:p>
        </w:tc>
        <w:tc>
          <w:tcPr>
            <w:tcW w:w="3150" w:type="dxa"/>
            <w:vAlign w:val="center"/>
          </w:tcPr>
          <w:p w14:paraId="6072F873" w14:textId="587D59D8" w:rsidR="0093087F" w:rsidRPr="00A16B75" w:rsidRDefault="009A6985"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ExxonMobil</w:t>
            </w:r>
            <w:r w:rsidR="002C12BA" w:rsidRPr="00A16B75">
              <w:rPr>
                <w:rFonts w:ascii="Trebuchet MS" w:hAnsi="Trebuchet MS"/>
                <w:spacing w:val="4"/>
                <w:sz w:val="20"/>
                <w:szCs w:val="20"/>
              </w:rPr>
              <w:t>,</w:t>
            </w:r>
            <w:r w:rsidRPr="00A16B75">
              <w:rPr>
                <w:rFonts w:ascii="Trebuchet MS" w:hAnsi="Trebuchet MS"/>
                <w:spacing w:val="4"/>
                <w:sz w:val="20"/>
                <w:szCs w:val="20"/>
              </w:rPr>
              <w:t xml:space="preserve"> through its affiliates and LNG joint ventures</w:t>
            </w:r>
            <w:r w:rsidR="00D26997" w:rsidRPr="00A16B75">
              <w:rPr>
                <w:rFonts w:ascii="Trebuchet MS" w:hAnsi="Trebuchet MS"/>
                <w:spacing w:val="4"/>
                <w:sz w:val="20"/>
                <w:szCs w:val="20"/>
              </w:rPr>
              <w:t>,</w:t>
            </w:r>
            <w:r w:rsidRPr="00A16B75">
              <w:rPr>
                <w:rFonts w:ascii="Trebuchet MS" w:hAnsi="Trebuchet MS"/>
                <w:spacing w:val="4"/>
                <w:sz w:val="20"/>
                <w:szCs w:val="20"/>
              </w:rPr>
              <w:t xml:space="preserve"> produces 23 MTA of LNG globally and</w:t>
            </w:r>
            <w:r w:rsidR="00D26997" w:rsidRPr="00A16B75">
              <w:rPr>
                <w:rFonts w:ascii="Trebuchet MS" w:hAnsi="Trebuchet MS"/>
                <w:spacing w:val="4"/>
                <w:sz w:val="20"/>
                <w:szCs w:val="20"/>
              </w:rPr>
              <w:t>,</w:t>
            </w:r>
            <w:r w:rsidRPr="00A16B75">
              <w:rPr>
                <w:rFonts w:ascii="Trebuchet MS" w:hAnsi="Trebuchet MS"/>
                <w:spacing w:val="4"/>
                <w:sz w:val="20"/>
                <w:szCs w:val="20"/>
              </w:rPr>
              <w:t xml:space="preserve"> with LNG suppliers</w:t>
            </w:r>
            <w:r w:rsidR="00D26997" w:rsidRPr="00A16B75">
              <w:rPr>
                <w:rFonts w:ascii="Trebuchet MS" w:hAnsi="Trebuchet MS"/>
                <w:spacing w:val="4"/>
                <w:sz w:val="20"/>
                <w:szCs w:val="20"/>
              </w:rPr>
              <w:t>,</w:t>
            </w:r>
            <w:r w:rsidRPr="00A16B75">
              <w:rPr>
                <w:rFonts w:ascii="Trebuchet MS" w:hAnsi="Trebuchet MS"/>
                <w:spacing w:val="4"/>
                <w:sz w:val="20"/>
                <w:szCs w:val="20"/>
              </w:rPr>
              <w:t xml:space="preserve"> delivers to 30 countries.</w:t>
            </w:r>
          </w:p>
        </w:tc>
        <w:tc>
          <w:tcPr>
            <w:tcW w:w="5141" w:type="dxa"/>
            <w:vAlign w:val="center"/>
          </w:tcPr>
          <w:p w14:paraId="4B013A4F" w14:textId="77777777" w:rsidR="0093087F" w:rsidRPr="00A16B75" w:rsidRDefault="00F30086"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Exxon </w:t>
            </w:r>
            <w:r w:rsidR="002C12BA" w:rsidRPr="00A16B75">
              <w:rPr>
                <w:rFonts w:ascii="Trebuchet MS" w:hAnsi="Trebuchet MS"/>
                <w:spacing w:val="4"/>
                <w:sz w:val="20"/>
                <w:szCs w:val="20"/>
              </w:rPr>
              <w:t>has</w:t>
            </w:r>
            <w:r w:rsidRPr="00A16B75">
              <w:rPr>
                <w:rFonts w:ascii="Trebuchet MS" w:hAnsi="Trebuchet MS"/>
                <w:spacing w:val="4"/>
                <w:sz w:val="20"/>
                <w:szCs w:val="20"/>
              </w:rPr>
              <w:t xml:space="preserve"> an interest in over 74 MT</w:t>
            </w:r>
            <w:r w:rsidR="002C12BA" w:rsidRPr="00A16B75">
              <w:rPr>
                <w:rFonts w:ascii="Trebuchet MS" w:hAnsi="Trebuchet MS"/>
                <w:spacing w:val="4"/>
                <w:sz w:val="20"/>
                <w:szCs w:val="20"/>
              </w:rPr>
              <w:t>P</w:t>
            </w:r>
            <w:r w:rsidRPr="00A16B75">
              <w:rPr>
                <w:rFonts w:ascii="Trebuchet MS" w:hAnsi="Trebuchet MS"/>
                <w:spacing w:val="4"/>
                <w:sz w:val="20"/>
                <w:szCs w:val="20"/>
              </w:rPr>
              <w:t>A of liquefaction capacity.</w:t>
            </w:r>
          </w:p>
          <w:p w14:paraId="35B2308A" w14:textId="60C6C620" w:rsidR="00D42BB6" w:rsidRPr="00A16B75" w:rsidRDefault="0045367B"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The company aims to create </w:t>
            </w:r>
            <w:r w:rsidR="00D42BB6" w:rsidRPr="00A16B75">
              <w:rPr>
                <w:rFonts w:ascii="Trebuchet MS" w:hAnsi="Trebuchet MS"/>
                <w:spacing w:val="4"/>
                <w:sz w:val="20"/>
                <w:szCs w:val="20"/>
              </w:rPr>
              <w:t xml:space="preserve">a global trading </w:t>
            </w:r>
            <w:r w:rsidR="00F93B92" w:rsidRPr="00A16B75">
              <w:rPr>
                <w:rFonts w:ascii="Trebuchet MS" w:hAnsi="Trebuchet MS"/>
                <w:spacing w:val="4"/>
                <w:sz w:val="20"/>
                <w:szCs w:val="20"/>
              </w:rPr>
              <w:t>arm</w:t>
            </w:r>
            <w:r w:rsidR="00F34EEC" w:rsidRPr="00A16B75">
              <w:rPr>
                <w:rStyle w:val="FootnoteReference"/>
                <w:rFonts w:ascii="Trebuchet MS" w:hAnsi="Trebuchet MS"/>
                <w:spacing w:val="4"/>
                <w:sz w:val="20"/>
                <w:szCs w:val="20"/>
              </w:rPr>
              <w:footnoteReference w:id="7"/>
            </w:r>
            <w:r w:rsidR="00F34EEC" w:rsidRPr="00A16B75">
              <w:rPr>
                <w:rFonts w:ascii="Trebuchet MS" w:hAnsi="Trebuchet MS"/>
                <w:spacing w:val="4"/>
                <w:sz w:val="20"/>
                <w:szCs w:val="20"/>
              </w:rPr>
              <w:t xml:space="preserve"> </w:t>
            </w:r>
            <w:r w:rsidR="00F93B92" w:rsidRPr="00A16B75">
              <w:rPr>
                <w:rFonts w:ascii="Trebuchet MS" w:hAnsi="Trebuchet MS"/>
                <w:spacing w:val="4"/>
                <w:sz w:val="20"/>
                <w:szCs w:val="20"/>
              </w:rPr>
              <w:t xml:space="preserve">as a part of its reorganization strategy </w:t>
            </w:r>
            <w:r w:rsidR="00D42BB6" w:rsidRPr="00A16B75">
              <w:rPr>
                <w:rFonts w:ascii="Trebuchet MS" w:hAnsi="Trebuchet MS"/>
                <w:spacing w:val="4"/>
                <w:sz w:val="20"/>
                <w:szCs w:val="20"/>
              </w:rPr>
              <w:t>to compete more aggressively with BP and Shell</w:t>
            </w:r>
            <w:r w:rsidR="000604CF" w:rsidRPr="00A16B75">
              <w:rPr>
                <w:rFonts w:ascii="Trebuchet MS" w:hAnsi="Trebuchet MS"/>
                <w:spacing w:val="4"/>
                <w:sz w:val="20"/>
                <w:szCs w:val="20"/>
              </w:rPr>
              <w:t xml:space="preserve">. </w:t>
            </w:r>
          </w:p>
        </w:tc>
      </w:tr>
      <w:tr w:rsidR="00544E90" w:rsidRPr="00A16B75" w14:paraId="7117D5B0" w14:textId="77777777" w:rsidTr="00DF32D3">
        <w:trPr>
          <w:cnfStyle w:val="000000100000" w:firstRow="0" w:lastRow="0" w:firstColumn="0" w:lastColumn="0" w:oddVBand="0" w:evenVBand="0" w:oddHBand="1" w:evenHBand="0" w:firstRowFirstColumn="0" w:firstRowLastColumn="0" w:lastRowFirstColumn="0" w:lastRowLastColumn="0"/>
          <w:trHeight w:val="266"/>
        </w:trPr>
        <w:tc>
          <w:tcPr>
            <w:tcW w:w="1080" w:type="dxa"/>
            <w:vAlign w:val="center"/>
          </w:tcPr>
          <w:p w14:paraId="3FD36616" w14:textId="283ED6B6" w:rsidR="00544E90" w:rsidRPr="00A16B75" w:rsidRDefault="00544E9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Portfolio player</w:t>
            </w:r>
          </w:p>
        </w:tc>
        <w:tc>
          <w:tcPr>
            <w:tcW w:w="1260" w:type="dxa"/>
            <w:vAlign w:val="center"/>
          </w:tcPr>
          <w:p w14:paraId="2C0021B3" w14:textId="5D558C1E" w:rsidR="00544E90" w:rsidRPr="00A16B75" w:rsidRDefault="00C11883"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Con</w:t>
            </w:r>
            <w:r w:rsidR="00464D48" w:rsidRPr="00A16B75">
              <w:rPr>
                <w:rFonts w:ascii="Trebuchet MS" w:hAnsi="Trebuchet MS"/>
                <w:spacing w:val="4"/>
                <w:sz w:val="20"/>
                <w:szCs w:val="20"/>
              </w:rPr>
              <w:t xml:space="preserve">oco Phillips </w:t>
            </w:r>
          </w:p>
        </w:tc>
        <w:tc>
          <w:tcPr>
            <w:tcW w:w="3150" w:type="dxa"/>
            <w:vAlign w:val="center"/>
          </w:tcPr>
          <w:p w14:paraId="1C19A35A" w14:textId="70B373C8" w:rsidR="00544E90" w:rsidRPr="00A16B75" w:rsidRDefault="00FF106E"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Conoco’s</w:t>
            </w:r>
            <w:r w:rsidR="005602AA" w:rsidRPr="00A16B75">
              <w:rPr>
                <w:rFonts w:ascii="Trebuchet MS" w:hAnsi="Trebuchet MS"/>
                <w:spacing w:val="4"/>
                <w:sz w:val="20"/>
                <w:szCs w:val="20"/>
              </w:rPr>
              <w:t xml:space="preserve"> total portfolio exposure is </w:t>
            </w:r>
            <w:r w:rsidR="00994628" w:rsidRPr="00A16B75">
              <w:rPr>
                <w:rFonts w:ascii="Trebuchet MS" w:hAnsi="Trebuchet MS"/>
                <w:spacing w:val="4"/>
                <w:sz w:val="20"/>
                <w:szCs w:val="20"/>
              </w:rPr>
              <w:t xml:space="preserve">7 MTPA in 2023 and </w:t>
            </w:r>
            <w:r w:rsidR="006A3269" w:rsidRPr="00A16B75">
              <w:rPr>
                <w:rFonts w:ascii="Trebuchet MS" w:hAnsi="Trebuchet MS"/>
                <w:spacing w:val="4"/>
                <w:sz w:val="20"/>
                <w:szCs w:val="20"/>
              </w:rPr>
              <w:t xml:space="preserve">plans to double it to 14.5 MTPA by 2032. </w:t>
            </w:r>
          </w:p>
        </w:tc>
        <w:tc>
          <w:tcPr>
            <w:tcW w:w="5141" w:type="dxa"/>
            <w:vAlign w:val="center"/>
          </w:tcPr>
          <w:p w14:paraId="1E9C6693" w14:textId="0CD0B9BC" w:rsidR="00544E90" w:rsidRPr="00A16B75" w:rsidRDefault="00E52B18"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The company has acquired non-controlling </w:t>
            </w:r>
            <w:r w:rsidR="006F02B4" w:rsidRPr="00A16B75">
              <w:rPr>
                <w:rFonts w:ascii="Trebuchet MS" w:hAnsi="Trebuchet MS"/>
                <w:spacing w:val="4"/>
                <w:sz w:val="20"/>
                <w:szCs w:val="20"/>
              </w:rPr>
              <w:t xml:space="preserve">equity </w:t>
            </w:r>
            <w:r w:rsidRPr="00A16B75">
              <w:rPr>
                <w:rFonts w:ascii="Trebuchet MS" w:hAnsi="Trebuchet MS"/>
                <w:spacing w:val="4"/>
                <w:sz w:val="20"/>
                <w:szCs w:val="20"/>
              </w:rPr>
              <w:t>stakes across LNG project</w:t>
            </w:r>
            <w:r w:rsidR="006F02B4" w:rsidRPr="00A16B75">
              <w:rPr>
                <w:rFonts w:ascii="Trebuchet MS" w:hAnsi="Trebuchet MS"/>
                <w:spacing w:val="4"/>
                <w:sz w:val="20"/>
                <w:szCs w:val="20"/>
              </w:rPr>
              <w:t xml:space="preserve">s in Qatar, </w:t>
            </w:r>
            <w:r w:rsidR="00D42C98" w:rsidRPr="00A16B75">
              <w:rPr>
                <w:rFonts w:ascii="Trebuchet MS" w:hAnsi="Trebuchet MS"/>
                <w:spacing w:val="4"/>
                <w:sz w:val="20"/>
                <w:szCs w:val="20"/>
              </w:rPr>
              <w:t>Australia</w:t>
            </w:r>
            <w:r w:rsidR="006137EB" w:rsidRPr="00A16B75">
              <w:rPr>
                <w:rFonts w:ascii="Trebuchet MS" w:hAnsi="Trebuchet MS"/>
                <w:spacing w:val="4"/>
                <w:sz w:val="20"/>
                <w:szCs w:val="20"/>
              </w:rPr>
              <w:t>,</w:t>
            </w:r>
            <w:r w:rsidR="006F02B4" w:rsidRPr="00A16B75">
              <w:rPr>
                <w:rFonts w:ascii="Trebuchet MS" w:hAnsi="Trebuchet MS"/>
                <w:spacing w:val="4"/>
                <w:sz w:val="20"/>
                <w:szCs w:val="20"/>
              </w:rPr>
              <w:t xml:space="preserve"> and </w:t>
            </w:r>
            <w:r w:rsidR="006137EB" w:rsidRPr="00A16B75">
              <w:rPr>
                <w:rFonts w:ascii="Trebuchet MS" w:hAnsi="Trebuchet MS"/>
                <w:spacing w:val="4"/>
                <w:sz w:val="20"/>
                <w:szCs w:val="20"/>
              </w:rPr>
              <w:t xml:space="preserve">the </w:t>
            </w:r>
            <w:r w:rsidR="00D42C98" w:rsidRPr="00A16B75">
              <w:rPr>
                <w:rFonts w:ascii="Trebuchet MS" w:hAnsi="Trebuchet MS"/>
                <w:spacing w:val="4"/>
                <w:sz w:val="20"/>
                <w:szCs w:val="20"/>
              </w:rPr>
              <w:t xml:space="preserve">US. </w:t>
            </w:r>
          </w:p>
        </w:tc>
      </w:tr>
      <w:tr w:rsidR="00544E90" w:rsidRPr="00A16B75" w14:paraId="59F18DEB" w14:textId="77777777" w:rsidTr="00DF32D3">
        <w:trPr>
          <w:cnfStyle w:val="000000010000" w:firstRow="0" w:lastRow="0" w:firstColumn="0" w:lastColumn="0" w:oddVBand="0" w:evenVBand="0" w:oddHBand="0" w:evenHBand="1" w:firstRowFirstColumn="0" w:firstRowLastColumn="0" w:lastRowFirstColumn="0" w:lastRowLastColumn="0"/>
          <w:trHeight w:val="266"/>
        </w:trPr>
        <w:tc>
          <w:tcPr>
            <w:tcW w:w="1080" w:type="dxa"/>
            <w:vAlign w:val="center"/>
          </w:tcPr>
          <w:p w14:paraId="307113CD" w14:textId="0DBFBF17" w:rsidR="00544E90" w:rsidRPr="00A16B75" w:rsidRDefault="00544E9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Trader</w:t>
            </w:r>
          </w:p>
        </w:tc>
        <w:tc>
          <w:tcPr>
            <w:tcW w:w="1260" w:type="dxa"/>
            <w:vAlign w:val="center"/>
          </w:tcPr>
          <w:p w14:paraId="56FC5A93" w14:textId="402D4D92" w:rsidR="00544E90" w:rsidRPr="00A16B75" w:rsidRDefault="00544E9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Trafigura</w:t>
            </w:r>
          </w:p>
        </w:tc>
        <w:tc>
          <w:tcPr>
            <w:tcW w:w="3150" w:type="dxa"/>
            <w:vAlign w:val="center"/>
          </w:tcPr>
          <w:p w14:paraId="2A2BA2C1" w14:textId="07A7349D" w:rsidR="00544E90" w:rsidRPr="00A16B75" w:rsidRDefault="007E02C7"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Traded </w:t>
            </w:r>
            <w:r w:rsidR="0051129B" w:rsidRPr="00A16B75">
              <w:rPr>
                <w:rFonts w:ascii="Trebuchet MS" w:hAnsi="Trebuchet MS"/>
                <w:spacing w:val="4"/>
                <w:sz w:val="20"/>
                <w:szCs w:val="20"/>
              </w:rPr>
              <w:t xml:space="preserve">LNG </w:t>
            </w:r>
            <w:r w:rsidR="002B6325" w:rsidRPr="00A16B75">
              <w:rPr>
                <w:rFonts w:ascii="Trebuchet MS" w:hAnsi="Trebuchet MS"/>
                <w:spacing w:val="4"/>
                <w:sz w:val="20"/>
                <w:szCs w:val="20"/>
              </w:rPr>
              <w:t>volum</w:t>
            </w:r>
            <w:r w:rsidR="00CD2D90" w:rsidRPr="00A16B75">
              <w:rPr>
                <w:rFonts w:ascii="Trebuchet MS" w:hAnsi="Trebuchet MS"/>
                <w:spacing w:val="4"/>
                <w:sz w:val="20"/>
                <w:szCs w:val="20"/>
              </w:rPr>
              <w:t>es</w:t>
            </w:r>
            <w:r w:rsidR="004B6861" w:rsidRPr="00A16B75">
              <w:rPr>
                <w:rStyle w:val="FootnoteReference"/>
                <w:rFonts w:ascii="Trebuchet MS" w:hAnsi="Trebuchet MS"/>
                <w:spacing w:val="4"/>
                <w:sz w:val="20"/>
                <w:szCs w:val="20"/>
              </w:rPr>
              <w:footnoteReference w:id="8"/>
            </w:r>
            <w:r w:rsidR="002B6325" w:rsidRPr="00A16B75">
              <w:rPr>
                <w:rFonts w:ascii="Trebuchet MS" w:hAnsi="Trebuchet MS"/>
                <w:spacing w:val="4"/>
                <w:sz w:val="20"/>
                <w:szCs w:val="20"/>
              </w:rPr>
              <w:t xml:space="preserve"> of 13 MTPA in 2022 and 14 MTPA in 2021. </w:t>
            </w:r>
          </w:p>
        </w:tc>
        <w:tc>
          <w:tcPr>
            <w:tcW w:w="5141" w:type="dxa"/>
            <w:vAlign w:val="center"/>
          </w:tcPr>
          <w:p w14:paraId="670F886C" w14:textId="39935BF9" w:rsidR="00544E90" w:rsidRPr="00A16B75" w:rsidRDefault="0028572E"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Trafigura is one of the largest independent LNG </w:t>
            </w:r>
            <w:r w:rsidR="006F3509" w:rsidRPr="00A16B75">
              <w:rPr>
                <w:rFonts w:ascii="Trebuchet MS" w:hAnsi="Trebuchet MS"/>
                <w:spacing w:val="4"/>
                <w:sz w:val="20"/>
                <w:szCs w:val="20"/>
              </w:rPr>
              <w:t>traders</w:t>
            </w:r>
            <w:r w:rsidR="009E781E" w:rsidRPr="00A16B75">
              <w:rPr>
                <w:rFonts w:ascii="Trebuchet MS" w:hAnsi="Trebuchet MS"/>
                <w:spacing w:val="4"/>
                <w:sz w:val="20"/>
                <w:szCs w:val="20"/>
              </w:rPr>
              <w:t>,</w:t>
            </w:r>
            <w:r w:rsidR="006F3509" w:rsidRPr="00A16B75">
              <w:rPr>
                <w:rFonts w:ascii="Trebuchet MS" w:hAnsi="Trebuchet MS"/>
                <w:spacing w:val="4"/>
                <w:sz w:val="20"/>
                <w:szCs w:val="20"/>
              </w:rPr>
              <w:t xml:space="preserve"> </w:t>
            </w:r>
            <w:r w:rsidR="00D538DA" w:rsidRPr="00A16B75">
              <w:rPr>
                <w:rFonts w:ascii="Trebuchet MS" w:hAnsi="Trebuchet MS"/>
                <w:spacing w:val="4"/>
                <w:sz w:val="20"/>
                <w:szCs w:val="20"/>
              </w:rPr>
              <w:t>with</w:t>
            </w:r>
            <w:r w:rsidR="006F3509" w:rsidRPr="00A16B75">
              <w:rPr>
                <w:rFonts w:ascii="Trebuchet MS" w:hAnsi="Trebuchet MS"/>
                <w:spacing w:val="4"/>
                <w:sz w:val="20"/>
                <w:szCs w:val="20"/>
              </w:rPr>
              <w:t xml:space="preserve"> </w:t>
            </w:r>
            <w:r w:rsidRPr="00A16B75">
              <w:rPr>
                <w:rFonts w:ascii="Trebuchet MS" w:hAnsi="Trebuchet MS"/>
                <w:spacing w:val="4"/>
                <w:sz w:val="20"/>
                <w:szCs w:val="20"/>
              </w:rPr>
              <w:t xml:space="preserve">offtake </w:t>
            </w:r>
            <w:r w:rsidR="006F3509" w:rsidRPr="00A16B75">
              <w:rPr>
                <w:rFonts w:ascii="Trebuchet MS" w:hAnsi="Trebuchet MS"/>
                <w:spacing w:val="4"/>
                <w:sz w:val="20"/>
                <w:szCs w:val="20"/>
              </w:rPr>
              <w:t xml:space="preserve">agreements </w:t>
            </w:r>
            <w:r w:rsidRPr="00A16B75">
              <w:rPr>
                <w:rFonts w:ascii="Trebuchet MS" w:hAnsi="Trebuchet MS"/>
                <w:spacing w:val="4"/>
                <w:sz w:val="20"/>
                <w:szCs w:val="20"/>
              </w:rPr>
              <w:t xml:space="preserve">with US LNG producers </w:t>
            </w:r>
            <w:r w:rsidR="006F3509" w:rsidRPr="00A16B75">
              <w:rPr>
                <w:rFonts w:ascii="Trebuchet MS" w:hAnsi="Trebuchet MS"/>
                <w:spacing w:val="4"/>
                <w:sz w:val="20"/>
                <w:szCs w:val="20"/>
              </w:rPr>
              <w:t xml:space="preserve">such as </w:t>
            </w:r>
            <w:r w:rsidRPr="00A16B75">
              <w:rPr>
                <w:rFonts w:ascii="Trebuchet MS" w:hAnsi="Trebuchet MS"/>
                <w:spacing w:val="4"/>
                <w:sz w:val="20"/>
                <w:szCs w:val="20"/>
              </w:rPr>
              <w:t>Cheniere and Freeport</w:t>
            </w:r>
            <w:r w:rsidR="009E781E" w:rsidRPr="00A16B75">
              <w:rPr>
                <w:rFonts w:ascii="Trebuchet MS" w:hAnsi="Trebuchet MS"/>
                <w:spacing w:val="4"/>
                <w:sz w:val="20"/>
                <w:szCs w:val="20"/>
              </w:rPr>
              <w:t xml:space="preserve">. It also trades </w:t>
            </w:r>
            <w:r w:rsidRPr="00A16B75">
              <w:rPr>
                <w:rFonts w:ascii="Trebuchet MS" w:hAnsi="Trebuchet MS"/>
                <w:spacing w:val="4"/>
                <w:sz w:val="20"/>
                <w:szCs w:val="20"/>
              </w:rPr>
              <w:t>in the spot market.</w:t>
            </w:r>
          </w:p>
        </w:tc>
      </w:tr>
      <w:tr w:rsidR="00544E90" w:rsidRPr="00A16B75" w14:paraId="172AB722" w14:textId="77777777" w:rsidTr="00DF32D3">
        <w:trPr>
          <w:cnfStyle w:val="000000100000" w:firstRow="0" w:lastRow="0" w:firstColumn="0" w:lastColumn="0" w:oddVBand="0" w:evenVBand="0" w:oddHBand="1" w:evenHBand="0" w:firstRowFirstColumn="0" w:firstRowLastColumn="0" w:lastRowFirstColumn="0" w:lastRowLastColumn="0"/>
          <w:trHeight w:val="266"/>
        </w:trPr>
        <w:tc>
          <w:tcPr>
            <w:tcW w:w="1080" w:type="dxa"/>
            <w:vAlign w:val="center"/>
          </w:tcPr>
          <w:p w14:paraId="1ED1D936" w14:textId="101286F6" w:rsidR="00544E90" w:rsidRPr="00A16B75" w:rsidRDefault="00544E9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Trader</w:t>
            </w:r>
          </w:p>
        </w:tc>
        <w:tc>
          <w:tcPr>
            <w:tcW w:w="1260" w:type="dxa"/>
            <w:vAlign w:val="center"/>
          </w:tcPr>
          <w:p w14:paraId="7386B00D" w14:textId="4BF2A7CE" w:rsidR="00544E90" w:rsidRPr="00A16B75" w:rsidRDefault="00544E90"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Vitol </w:t>
            </w:r>
          </w:p>
        </w:tc>
        <w:tc>
          <w:tcPr>
            <w:tcW w:w="3150" w:type="dxa"/>
            <w:vAlign w:val="center"/>
          </w:tcPr>
          <w:p w14:paraId="111CCED9" w14:textId="2953A7BC" w:rsidR="00544E90" w:rsidRPr="00A16B75" w:rsidRDefault="007E02C7"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Traded </w:t>
            </w:r>
            <w:r w:rsidR="00CD2D90" w:rsidRPr="00A16B75">
              <w:rPr>
                <w:rFonts w:ascii="Trebuchet MS" w:hAnsi="Trebuchet MS"/>
                <w:spacing w:val="4"/>
                <w:sz w:val="20"/>
                <w:szCs w:val="20"/>
              </w:rPr>
              <w:t>LNG volumes</w:t>
            </w:r>
            <w:r w:rsidR="00BD7EC5" w:rsidRPr="00A16B75">
              <w:rPr>
                <w:rStyle w:val="FootnoteReference"/>
                <w:rFonts w:ascii="Trebuchet MS" w:hAnsi="Trebuchet MS"/>
                <w:spacing w:val="4"/>
                <w:sz w:val="20"/>
                <w:szCs w:val="20"/>
              </w:rPr>
              <w:footnoteReference w:id="9"/>
            </w:r>
            <w:r w:rsidR="00CD2D90" w:rsidRPr="00A16B75">
              <w:rPr>
                <w:rFonts w:ascii="Trebuchet MS" w:hAnsi="Trebuchet MS"/>
                <w:spacing w:val="4"/>
                <w:sz w:val="20"/>
                <w:szCs w:val="20"/>
              </w:rPr>
              <w:t xml:space="preserve"> </w:t>
            </w:r>
            <w:r w:rsidR="0033301E" w:rsidRPr="00A16B75">
              <w:rPr>
                <w:rFonts w:ascii="Trebuchet MS" w:hAnsi="Trebuchet MS"/>
                <w:spacing w:val="4"/>
                <w:sz w:val="20"/>
                <w:szCs w:val="20"/>
              </w:rPr>
              <w:t xml:space="preserve">of 14.4 MTPA in 2022. </w:t>
            </w:r>
          </w:p>
        </w:tc>
        <w:tc>
          <w:tcPr>
            <w:tcW w:w="5141" w:type="dxa"/>
            <w:vAlign w:val="center"/>
          </w:tcPr>
          <w:p w14:paraId="19381282" w14:textId="4FAE1B43" w:rsidR="00544E90" w:rsidRPr="00A16B75" w:rsidRDefault="005365A1"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The </w:t>
            </w:r>
            <w:r w:rsidR="00FF106E" w:rsidRPr="00A16B75">
              <w:rPr>
                <w:rFonts w:ascii="Trebuchet MS" w:hAnsi="Trebuchet MS"/>
                <w:spacing w:val="4"/>
                <w:sz w:val="20"/>
                <w:szCs w:val="20"/>
              </w:rPr>
              <w:t>Geneva-based</w:t>
            </w:r>
            <w:r w:rsidRPr="00A16B75">
              <w:rPr>
                <w:rFonts w:ascii="Trebuchet MS" w:hAnsi="Trebuchet MS"/>
                <w:spacing w:val="4"/>
                <w:sz w:val="20"/>
                <w:szCs w:val="20"/>
              </w:rPr>
              <w:t xml:space="preserve"> trading compan</w:t>
            </w:r>
            <w:r w:rsidR="00FF106E" w:rsidRPr="00A16B75">
              <w:rPr>
                <w:rFonts w:ascii="Trebuchet MS" w:hAnsi="Trebuchet MS"/>
                <w:spacing w:val="4"/>
                <w:sz w:val="20"/>
                <w:szCs w:val="20"/>
              </w:rPr>
              <w:t>y</w:t>
            </w:r>
            <w:r w:rsidRPr="00A16B75">
              <w:rPr>
                <w:rFonts w:ascii="Trebuchet MS" w:hAnsi="Trebuchet MS"/>
                <w:spacing w:val="4"/>
                <w:sz w:val="20"/>
                <w:szCs w:val="20"/>
              </w:rPr>
              <w:t xml:space="preserve"> entered the LNG market in 2006</w:t>
            </w:r>
            <w:r w:rsidR="00FC0788" w:rsidRPr="00A16B75">
              <w:rPr>
                <w:rFonts w:ascii="Trebuchet MS" w:hAnsi="Trebuchet MS"/>
                <w:spacing w:val="4"/>
                <w:sz w:val="20"/>
                <w:szCs w:val="20"/>
              </w:rPr>
              <w:t>.</w:t>
            </w:r>
          </w:p>
        </w:tc>
      </w:tr>
      <w:tr w:rsidR="00F467DE" w:rsidRPr="00A16B75" w14:paraId="21C98575" w14:textId="77777777" w:rsidTr="00DF32D3">
        <w:trPr>
          <w:cnfStyle w:val="000000010000" w:firstRow="0" w:lastRow="0" w:firstColumn="0" w:lastColumn="0" w:oddVBand="0" w:evenVBand="0" w:oddHBand="0" w:evenHBand="1" w:firstRowFirstColumn="0" w:firstRowLastColumn="0" w:lastRowFirstColumn="0" w:lastRowLastColumn="0"/>
          <w:trHeight w:val="266"/>
        </w:trPr>
        <w:tc>
          <w:tcPr>
            <w:tcW w:w="1080" w:type="dxa"/>
            <w:vAlign w:val="center"/>
          </w:tcPr>
          <w:p w14:paraId="00F5CB83" w14:textId="0923B7DF" w:rsidR="00F467DE" w:rsidRPr="00A16B75" w:rsidRDefault="00AF20EF"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Tolling operator</w:t>
            </w:r>
          </w:p>
        </w:tc>
        <w:tc>
          <w:tcPr>
            <w:tcW w:w="1260" w:type="dxa"/>
            <w:vAlign w:val="center"/>
          </w:tcPr>
          <w:p w14:paraId="708D02D4" w14:textId="0355FA90" w:rsidR="00F467DE" w:rsidRPr="00A16B75" w:rsidRDefault="00A05755" w:rsidP="007C66CE">
            <w:pPr>
              <w:spacing w:line="264" w:lineRule="auto"/>
              <w:jc w:val="both"/>
              <w:rPr>
                <w:rFonts w:ascii="Trebuchet MS" w:hAnsi="Trebuchet MS"/>
                <w:spacing w:val="4"/>
                <w:sz w:val="20"/>
                <w:szCs w:val="20"/>
              </w:rPr>
            </w:pPr>
            <w:r w:rsidRPr="00A16B75">
              <w:rPr>
                <w:rFonts w:ascii="Trebuchet MS" w:hAnsi="Trebuchet MS"/>
                <w:spacing w:val="4"/>
                <w:sz w:val="20"/>
                <w:szCs w:val="20"/>
              </w:rPr>
              <w:t>Cheniere</w:t>
            </w:r>
          </w:p>
        </w:tc>
        <w:tc>
          <w:tcPr>
            <w:tcW w:w="3150" w:type="dxa"/>
            <w:vAlign w:val="center"/>
          </w:tcPr>
          <w:p w14:paraId="5C84D8A4" w14:textId="48EE35EB" w:rsidR="00F467DE" w:rsidRPr="00A16B75" w:rsidRDefault="003F2F57"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Cheniere Partners owns the Sabine Pass </w:t>
            </w:r>
            <w:r w:rsidRPr="00A16B75">
              <w:rPr>
                <w:rFonts w:ascii="Trebuchet MS" w:hAnsi="Trebuchet MS"/>
                <w:spacing w:val="4"/>
                <w:sz w:val="20"/>
                <w:szCs w:val="20"/>
              </w:rPr>
              <w:lastRenderedPageBreak/>
              <w:t xml:space="preserve">LNG terminal, </w:t>
            </w:r>
            <w:r w:rsidR="009252B2" w:rsidRPr="00A16B75">
              <w:rPr>
                <w:rFonts w:ascii="Trebuchet MS" w:hAnsi="Trebuchet MS"/>
                <w:spacing w:val="4"/>
                <w:sz w:val="20"/>
                <w:szCs w:val="20"/>
              </w:rPr>
              <w:t>Louisiana</w:t>
            </w:r>
            <w:r w:rsidR="00AE71B2" w:rsidRPr="00A16B75">
              <w:rPr>
                <w:rFonts w:ascii="Trebuchet MS" w:hAnsi="Trebuchet MS"/>
                <w:spacing w:val="4"/>
                <w:sz w:val="20"/>
                <w:szCs w:val="20"/>
              </w:rPr>
              <w:t xml:space="preserve">, </w:t>
            </w:r>
            <w:r w:rsidR="00684664" w:rsidRPr="00A16B75">
              <w:rPr>
                <w:rFonts w:ascii="Trebuchet MS" w:hAnsi="Trebuchet MS"/>
                <w:spacing w:val="4"/>
                <w:sz w:val="20"/>
                <w:szCs w:val="20"/>
              </w:rPr>
              <w:t xml:space="preserve">and Corpus Christi liquefaction facilities on the </w:t>
            </w:r>
            <w:r w:rsidR="00AE71B2" w:rsidRPr="00A16B75">
              <w:rPr>
                <w:rFonts w:ascii="Trebuchet MS" w:hAnsi="Trebuchet MS"/>
                <w:spacing w:val="4"/>
                <w:sz w:val="20"/>
                <w:szCs w:val="20"/>
              </w:rPr>
              <w:t>US</w:t>
            </w:r>
            <w:r w:rsidR="00684664" w:rsidRPr="00A16B75">
              <w:rPr>
                <w:rFonts w:ascii="Trebuchet MS" w:hAnsi="Trebuchet MS"/>
                <w:spacing w:val="4"/>
                <w:sz w:val="20"/>
                <w:szCs w:val="20"/>
              </w:rPr>
              <w:t xml:space="preserve"> Gulf Coast</w:t>
            </w:r>
            <w:r w:rsidR="00BD10FF" w:rsidRPr="00A16B75">
              <w:rPr>
                <w:rFonts w:ascii="Trebuchet MS" w:hAnsi="Trebuchet MS"/>
                <w:spacing w:val="4"/>
                <w:sz w:val="20"/>
                <w:szCs w:val="20"/>
              </w:rPr>
              <w:t>.</w:t>
            </w:r>
          </w:p>
          <w:p w14:paraId="6CB27F97" w14:textId="1AD2D6EF" w:rsidR="009252B2" w:rsidRPr="00A16B75" w:rsidRDefault="00DC413E"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t xml:space="preserve">Current operational capacity is 45 mtpa and another 10 mtpa </w:t>
            </w:r>
            <w:r w:rsidR="008C2F27" w:rsidRPr="00A16B75">
              <w:rPr>
                <w:rFonts w:ascii="Trebuchet MS" w:hAnsi="Trebuchet MS"/>
                <w:spacing w:val="4"/>
                <w:sz w:val="20"/>
                <w:szCs w:val="20"/>
              </w:rPr>
              <w:t xml:space="preserve">is </w:t>
            </w:r>
            <w:r w:rsidRPr="00A16B75">
              <w:rPr>
                <w:rFonts w:ascii="Trebuchet MS" w:hAnsi="Trebuchet MS"/>
                <w:spacing w:val="4"/>
                <w:sz w:val="20"/>
                <w:szCs w:val="20"/>
              </w:rPr>
              <w:t xml:space="preserve">under </w:t>
            </w:r>
            <w:r w:rsidR="003A37D0" w:rsidRPr="00A16B75">
              <w:rPr>
                <w:rFonts w:ascii="Trebuchet MS" w:hAnsi="Trebuchet MS"/>
                <w:spacing w:val="4"/>
                <w:sz w:val="20"/>
                <w:szCs w:val="20"/>
              </w:rPr>
              <w:t>construction.</w:t>
            </w:r>
          </w:p>
        </w:tc>
        <w:tc>
          <w:tcPr>
            <w:tcW w:w="5141" w:type="dxa"/>
            <w:vAlign w:val="center"/>
          </w:tcPr>
          <w:p w14:paraId="16D5C3E9" w14:textId="444BBF0F" w:rsidR="00F467DE" w:rsidRPr="00A16B75" w:rsidRDefault="000859CE" w:rsidP="007C66CE">
            <w:pPr>
              <w:pStyle w:val="ListParagraph"/>
              <w:numPr>
                <w:ilvl w:val="0"/>
                <w:numId w:val="6"/>
              </w:numPr>
              <w:spacing w:line="264" w:lineRule="auto"/>
              <w:jc w:val="both"/>
              <w:rPr>
                <w:rFonts w:ascii="Trebuchet MS" w:hAnsi="Trebuchet MS"/>
                <w:spacing w:val="4"/>
                <w:sz w:val="20"/>
                <w:szCs w:val="20"/>
              </w:rPr>
            </w:pPr>
            <w:r w:rsidRPr="00A16B75">
              <w:rPr>
                <w:rFonts w:ascii="Trebuchet MS" w:hAnsi="Trebuchet MS"/>
                <w:spacing w:val="4"/>
                <w:sz w:val="20"/>
                <w:szCs w:val="20"/>
              </w:rPr>
              <w:lastRenderedPageBreak/>
              <w:t>Around 90% of Cheniere’s LNG production capacity is contracted on a long-term basis</w:t>
            </w:r>
            <w:r w:rsidR="006258AD" w:rsidRPr="00A16B75">
              <w:rPr>
                <w:rFonts w:ascii="Trebuchet MS" w:hAnsi="Trebuchet MS"/>
                <w:spacing w:val="4"/>
                <w:sz w:val="20"/>
                <w:szCs w:val="20"/>
              </w:rPr>
              <w:t xml:space="preserve">; </w:t>
            </w:r>
            <w:r w:rsidR="006258AD" w:rsidRPr="00A16B75">
              <w:rPr>
                <w:rFonts w:ascii="Trebuchet MS" w:hAnsi="Trebuchet MS"/>
                <w:spacing w:val="4"/>
                <w:sz w:val="20"/>
                <w:szCs w:val="20"/>
              </w:rPr>
              <w:lastRenderedPageBreak/>
              <w:t>additional</w:t>
            </w:r>
            <w:r w:rsidRPr="00A16B75">
              <w:rPr>
                <w:rFonts w:ascii="Trebuchet MS" w:hAnsi="Trebuchet MS"/>
                <w:spacing w:val="4"/>
                <w:sz w:val="20"/>
                <w:szCs w:val="20"/>
              </w:rPr>
              <w:t xml:space="preserve"> LNG is available to be sold by Cheniere Marketing</w:t>
            </w:r>
            <w:r w:rsidR="006258AD" w:rsidRPr="00A16B75">
              <w:rPr>
                <w:rFonts w:ascii="Trebuchet MS" w:hAnsi="Trebuchet MS"/>
                <w:spacing w:val="4"/>
                <w:sz w:val="20"/>
                <w:szCs w:val="20"/>
              </w:rPr>
              <w:t xml:space="preserve">. </w:t>
            </w:r>
          </w:p>
        </w:tc>
      </w:tr>
    </w:tbl>
    <w:p w14:paraId="41607202" w14:textId="585F2B94" w:rsidR="000075CD" w:rsidRPr="00A16B75" w:rsidRDefault="000075CD" w:rsidP="007C66CE">
      <w:pPr>
        <w:spacing w:after="160" w:line="259" w:lineRule="auto"/>
        <w:jc w:val="both"/>
        <w:rPr>
          <w:sz w:val="20"/>
          <w:szCs w:val="20"/>
        </w:rPr>
      </w:pPr>
    </w:p>
    <w:p w14:paraId="2BA913E3" w14:textId="5FBCACD0" w:rsidR="00C65178" w:rsidRPr="00A16B75" w:rsidRDefault="007D32B9" w:rsidP="007C66CE">
      <w:pPr>
        <w:spacing w:after="160" w:line="259" w:lineRule="auto"/>
        <w:jc w:val="both"/>
        <w:rPr>
          <w:sz w:val="20"/>
          <w:szCs w:val="20"/>
        </w:rPr>
      </w:pPr>
      <w:r w:rsidRPr="00A16B75">
        <w:rPr>
          <w:sz w:val="20"/>
          <w:szCs w:val="20"/>
        </w:rPr>
        <w:t xml:space="preserve">Portfolio players such as </w:t>
      </w:r>
      <w:r w:rsidR="006F35DA" w:rsidRPr="00A16B75">
        <w:rPr>
          <w:sz w:val="20"/>
          <w:szCs w:val="20"/>
        </w:rPr>
        <w:t>Vitol expects tightness in LNG to continue until 2026, when significant new production capacity will come online, equivalent to 50% of supply in 2022.</w:t>
      </w:r>
      <w:r w:rsidR="0087346E" w:rsidRPr="00A16B75">
        <w:rPr>
          <w:sz w:val="20"/>
          <w:szCs w:val="20"/>
        </w:rPr>
        <w:t xml:space="preserve"> </w:t>
      </w:r>
      <w:r w:rsidR="006F35DA" w:rsidRPr="00A16B75">
        <w:rPr>
          <w:sz w:val="20"/>
          <w:szCs w:val="20"/>
        </w:rPr>
        <w:t>Th</w:t>
      </w:r>
      <w:r w:rsidR="0087346E" w:rsidRPr="00A16B75">
        <w:rPr>
          <w:sz w:val="20"/>
          <w:szCs w:val="20"/>
        </w:rPr>
        <w:t>e</w:t>
      </w:r>
      <w:r w:rsidR="006F35DA" w:rsidRPr="00A16B75">
        <w:rPr>
          <w:sz w:val="20"/>
          <w:szCs w:val="20"/>
        </w:rPr>
        <w:t xml:space="preserve"> new supply </w:t>
      </w:r>
      <w:r w:rsidR="0087346E" w:rsidRPr="00A16B75">
        <w:rPr>
          <w:sz w:val="20"/>
          <w:szCs w:val="20"/>
        </w:rPr>
        <w:t>to</w:t>
      </w:r>
      <w:r w:rsidR="006F35DA" w:rsidRPr="00A16B75">
        <w:rPr>
          <w:sz w:val="20"/>
          <w:szCs w:val="20"/>
        </w:rPr>
        <w:t xml:space="preserve"> originate in the US, Qatar</w:t>
      </w:r>
      <w:r w:rsidR="006137EB" w:rsidRPr="00A16B75">
        <w:rPr>
          <w:sz w:val="20"/>
          <w:szCs w:val="20"/>
        </w:rPr>
        <w:t>,</w:t>
      </w:r>
      <w:r w:rsidR="006F35DA" w:rsidRPr="00A16B75">
        <w:rPr>
          <w:sz w:val="20"/>
          <w:szCs w:val="20"/>
        </w:rPr>
        <w:t xml:space="preserve"> and Africa, and developing Asian economies will </w:t>
      </w:r>
      <w:r w:rsidR="008553D0" w:rsidRPr="00A16B75">
        <w:rPr>
          <w:sz w:val="20"/>
          <w:szCs w:val="20"/>
        </w:rPr>
        <w:t xml:space="preserve">be the </w:t>
      </w:r>
      <w:r w:rsidR="006F35DA" w:rsidRPr="00A16B75">
        <w:rPr>
          <w:sz w:val="20"/>
          <w:szCs w:val="20"/>
        </w:rPr>
        <w:t>primar</w:t>
      </w:r>
      <w:r w:rsidR="00336A16" w:rsidRPr="00A16B75">
        <w:rPr>
          <w:sz w:val="20"/>
          <w:szCs w:val="20"/>
        </w:rPr>
        <w:t xml:space="preserve">y </w:t>
      </w:r>
      <w:r w:rsidR="006F35DA" w:rsidRPr="00A16B75">
        <w:rPr>
          <w:sz w:val="20"/>
          <w:szCs w:val="20"/>
        </w:rPr>
        <w:t>consume</w:t>
      </w:r>
      <w:r w:rsidR="00336A16" w:rsidRPr="00A16B75">
        <w:rPr>
          <w:sz w:val="20"/>
          <w:szCs w:val="20"/>
        </w:rPr>
        <w:t>rs.</w:t>
      </w:r>
    </w:p>
    <w:p w14:paraId="0E21494A" w14:textId="31634298" w:rsidR="007732F5" w:rsidRDefault="005C0417" w:rsidP="007C66CE">
      <w:pPr>
        <w:spacing w:after="160" w:line="259" w:lineRule="auto"/>
        <w:jc w:val="both"/>
        <w:rPr>
          <w:b/>
          <w:sz w:val="22"/>
        </w:rPr>
      </w:pPr>
      <w:r w:rsidRPr="00A16B75">
        <w:rPr>
          <w:sz w:val="20"/>
          <w:szCs w:val="20"/>
        </w:rPr>
        <w:t xml:space="preserve">As per the industry experts, </w:t>
      </w:r>
      <w:r w:rsidRPr="00A16B75">
        <w:rPr>
          <w:b/>
          <w:bCs/>
          <w:sz w:val="20"/>
          <w:szCs w:val="20"/>
        </w:rPr>
        <w:t>“</w:t>
      </w:r>
      <w:r w:rsidR="00C65178" w:rsidRPr="00A16B75">
        <w:rPr>
          <w:b/>
          <w:bCs/>
          <w:sz w:val="20"/>
          <w:szCs w:val="20"/>
        </w:rPr>
        <w:t>The future LNG market “will be a mix of short-term/spot contracts, 5-10 year deals with a few 20-year contracts, along with portfolio player projects with no contracts aside from the equity partners themselves</w:t>
      </w:r>
      <w:r w:rsidRPr="00A16B75">
        <w:rPr>
          <w:b/>
          <w:bCs/>
          <w:sz w:val="20"/>
          <w:szCs w:val="20"/>
        </w:rPr>
        <w:t>”.</w:t>
      </w:r>
      <w:r w:rsidRPr="00A16B75">
        <w:rPr>
          <w:rFonts w:ascii="Arial" w:hAnsi="Arial" w:cs="Arial"/>
          <w:sz w:val="20"/>
          <w:szCs w:val="20"/>
        </w:rPr>
        <w:t xml:space="preserve"> </w:t>
      </w:r>
    </w:p>
    <w:p w14:paraId="02A1B3D0" w14:textId="01A68285" w:rsidR="00E47094" w:rsidRDefault="00E47094" w:rsidP="00E47094">
      <w:pPr>
        <w:spacing w:line="384" w:lineRule="auto"/>
        <w:ind w:left="15"/>
        <w:jc w:val="both"/>
      </w:pPr>
      <w:r>
        <w:rPr>
          <w:b/>
          <w:sz w:val="22"/>
        </w:rPr>
        <w:t xml:space="preserve">Table </w:t>
      </w:r>
      <w:r w:rsidR="00A16B75">
        <w:rPr>
          <w:b/>
          <w:sz w:val="22"/>
        </w:rPr>
        <w:t>3</w:t>
      </w:r>
      <w:r>
        <w:rPr>
          <w:b/>
          <w:sz w:val="22"/>
        </w:rPr>
        <w:t xml:space="preserve">: Profile of key LNG </w:t>
      </w:r>
      <w:r w:rsidR="00757C05">
        <w:rPr>
          <w:b/>
          <w:sz w:val="22"/>
        </w:rPr>
        <w:t>players -</w:t>
      </w:r>
      <w:r>
        <w:rPr>
          <w:b/>
          <w:sz w:val="22"/>
        </w:rPr>
        <w:t xml:space="preserve"> bp </w:t>
      </w:r>
    </w:p>
    <w:p w14:paraId="107BECEF" w14:textId="77777777" w:rsidR="00E47094" w:rsidRDefault="00E47094" w:rsidP="007C66CE">
      <w:pPr>
        <w:spacing w:after="148" w:line="259" w:lineRule="auto"/>
        <w:ind w:left="20"/>
        <w:jc w:val="both"/>
      </w:pPr>
      <w:r>
        <w:rPr>
          <w:rFonts w:ascii="Calibri" w:eastAsia="Calibri" w:hAnsi="Calibri" w:cs="Calibri"/>
          <w:noProof/>
          <w:sz w:val="22"/>
        </w:rPr>
        <mc:AlternateContent>
          <mc:Choice Requires="wpg">
            <w:drawing>
              <wp:inline distT="0" distB="0" distL="0" distR="0" wp14:anchorId="34B5B1AC" wp14:editId="396DD4BF">
                <wp:extent cx="6908406" cy="12700"/>
                <wp:effectExtent l="0" t="0" r="0" b="0"/>
                <wp:docPr id="26" name="Group 26"/>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33" name="Shape 295"/>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69D422" id="Group 26"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">
                <v:shape id="Shape 295"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" path="m,l6908406,e" filled="f" strokeweight="1pt">
                  <v:stroke miterlimit="1" joinstyle="miter"/>
                  <v:path arrowok="t" textboxrect="0,0,6908406,0"/>
                </v:shape>
                <w10:anchorlock/>
              </v:group>
            </w:pict>
          </mc:Fallback>
        </mc:AlternateContent>
      </w:r>
    </w:p>
    <w:p w14:paraId="7D3D5368" w14:textId="76B6F82A" w:rsidR="00E47094" w:rsidRDefault="00E47094" w:rsidP="007C66CE">
      <w:pPr>
        <w:pStyle w:val="Heading3"/>
        <w:spacing w:after="504"/>
        <w:ind w:left="0" w:firstLine="0"/>
        <w:jc w:val="both"/>
      </w:pPr>
      <w:r>
        <w:t xml:space="preserve">bp increase inclination </w:t>
      </w:r>
      <w:r w:rsidR="002B0DCA">
        <w:t>toward</w:t>
      </w:r>
      <w:r>
        <w:t xml:space="preserve"> merchant volumes</w:t>
      </w:r>
      <w:r w:rsidR="000D7E81">
        <w:t>/asset</w:t>
      </w:r>
      <w:r w:rsidR="00A16B75">
        <w:t>-</w:t>
      </w:r>
      <w:r w:rsidR="000D7E81">
        <w:t>light</w:t>
      </w:r>
      <w:r w:rsidR="00A16B75">
        <w:t>.</w:t>
      </w:r>
    </w:p>
    <w:tbl>
      <w:tblPr>
        <w:tblStyle w:val="Style3"/>
        <w:tblW w:w="4837" w:type="pct"/>
        <w:tblInd w:w="85" w:type="dxa"/>
        <w:tblBorders>
          <w:left w:val="single" w:sz="4" w:space="0" w:color="AC292A"/>
          <w:bottom w:val="single" w:sz="4" w:space="0" w:color="AC292A"/>
          <w:right w:val="single" w:sz="4" w:space="0" w:color="AC292A"/>
          <w:insideH w:val="single" w:sz="4" w:space="0" w:color="AC292A"/>
          <w:insideV w:val="single" w:sz="4" w:space="0" w:color="AC292A"/>
        </w:tblBorders>
        <w:tblLayout w:type="fixed"/>
        <w:tblLook w:val="0420" w:firstRow="1" w:lastRow="0" w:firstColumn="0" w:lastColumn="0" w:noHBand="0" w:noVBand="1"/>
        <w:tblDescription w:val="Enter Quantity, Description, Unit Price, Discount, and Line Total in table columns, and Subtotal, Sales Tax, and Total at the end of this table"/>
      </w:tblPr>
      <w:tblGrid>
        <w:gridCol w:w="1440"/>
        <w:gridCol w:w="4590"/>
        <w:gridCol w:w="4503"/>
      </w:tblGrid>
      <w:tr w:rsidR="00CC3EE6" w:rsidRPr="00A16B75" w14:paraId="7313E355" w14:textId="77777777" w:rsidTr="00707E1E">
        <w:trPr>
          <w:cnfStyle w:val="100000000000" w:firstRow="1" w:lastRow="0" w:firstColumn="0" w:lastColumn="0" w:oddVBand="0" w:evenVBand="0" w:oddHBand="0" w:evenHBand="0" w:firstRowFirstColumn="0" w:firstRowLastColumn="0" w:lastRowFirstColumn="0" w:lastRowLastColumn="0"/>
          <w:trHeight w:val="268"/>
          <w:tblHeader/>
        </w:trPr>
        <w:tc>
          <w:tcPr>
            <w:tcW w:w="1440" w:type="dxa"/>
            <w:vAlign w:val="center"/>
          </w:tcPr>
          <w:p w14:paraId="05991FDF" w14:textId="77777777" w:rsidR="00CC3EE6" w:rsidRPr="00A16B75" w:rsidRDefault="00CC3EE6" w:rsidP="007C66CE">
            <w:pPr>
              <w:spacing w:line="264" w:lineRule="auto"/>
              <w:jc w:val="both"/>
              <w:rPr>
                <w:spacing w:val="4"/>
                <w:sz w:val="20"/>
                <w:szCs w:val="20"/>
              </w:rPr>
            </w:pPr>
            <w:r w:rsidRPr="00A16B75">
              <w:rPr>
                <w:spacing w:val="4"/>
                <w:sz w:val="20"/>
                <w:szCs w:val="20"/>
              </w:rPr>
              <w:t xml:space="preserve">Type </w:t>
            </w:r>
          </w:p>
        </w:tc>
        <w:tc>
          <w:tcPr>
            <w:tcW w:w="4590" w:type="dxa"/>
            <w:vAlign w:val="center"/>
          </w:tcPr>
          <w:p w14:paraId="65038EFF" w14:textId="041FA5E3" w:rsidR="00CC3EE6" w:rsidRPr="00A16B75" w:rsidRDefault="00642D98" w:rsidP="007C66CE">
            <w:pPr>
              <w:jc w:val="both"/>
              <w:rPr>
                <w:bCs/>
                <w:spacing w:val="4"/>
                <w:sz w:val="20"/>
                <w:szCs w:val="20"/>
              </w:rPr>
            </w:pPr>
            <w:r w:rsidRPr="00A16B75">
              <w:rPr>
                <w:bCs/>
                <w:spacing w:val="4"/>
                <w:sz w:val="20"/>
                <w:szCs w:val="20"/>
              </w:rPr>
              <w:t xml:space="preserve">Key insights </w:t>
            </w:r>
          </w:p>
        </w:tc>
        <w:tc>
          <w:tcPr>
            <w:tcW w:w="4503" w:type="dxa"/>
            <w:vAlign w:val="center"/>
          </w:tcPr>
          <w:p w14:paraId="5491A92C" w14:textId="77777777" w:rsidR="00CC3EE6" w:rsidRPr="00A16B75" w:rsidRDefault="00CC3EE6" w:rsidP="007C66CE">
            <w:pPr>
              <w:jc w:val="both"/>
              <w:rPr>
                <w:b w:val="0"/>
                <w:bCs/>
                <w:spacing w:val="4"/>
                <w:sz w:val="20"/>
                <w:szCs w:val="20"/>
              </w:rPr>
            </w:pPr>
            <w:r w:rsidRPr="00A16B75">
              <w:rPr>
                <w:bCs/>
                <w:spacing w:val="4"/>
                <w:sz w:val="20"/>
                <w:szCs w:val="20"/>
              </w:rPr>
              <w:t>Comments</w:t>
            </w:r>
          </w:p>
        </w:tc>
      </w:tr>
      <w:tr w:rsidR="00CC3EE6" w:rsidRPr="00A16B75" w14:paraId="5DFBFAC7" w14:textId="77777777" w:rsidTr="00707E1E">
        <w:trPr>
          <w:cnfStyle w:val="000000100000" w:firstRow="0" w:lastRow="0" w:firstColumn="0" w:lastColumn="0" w:oddVBand="0" w:evenVBand="0" w:oddHBand="1" w:evenHBand="0" w:firstRowFirstColumn="0" w:firstRowLastColumn="0" w:lastRowFirstColumn="0" w:lastRowLastColumn="0"/>
          <w:trHeight w:val="268"/>
        </w:trPr>
        <w:tc>
          <w:tcPr>
            <w:tcW w:w="1440" w:type="dxa"/>
            <w:vAlign w:val="center"/>
          </w:tcPr>
          <w:p w14:paraId="5D0538BA" w14:textId="64544F14" w:rsidR="00CC3EE6" w:rsidRPr="00A16B75" w:rsidRDefault="00CC3EE6" w:rsidP="007C66CE">
            <w:pPr>
              <w:spacing w:line="264" w:lineRule="auto"/>
              <w:jc w:val="both"/>
              <w:rPr>
                <w:spacing w:val="4"/>
                <w:sz w:val="20"/>
                <w:szCs w:val="20"/>
              </w:rPr>
            </w:pPr>
            <w:r w:rsidRPr="00A16B75">
              <w:rPr>
                <w:spacing w:val="4"/>
                <w:sz w:val="20"/>
                <w:szCs w:val="20"/>
              </w:rPr>
              <w:t>LNG capacity and planned</w:t>
            </w:r>
          </w:p>
        </w:tc>
        <w:tc>
          <w:tcPr>
            <w:tcW w:w="4590" w:type="dxa"/>
            <w:vAlign w:val="center"/>
          </w:tcPr>
          <w:p w14:paraId="5C087E79" w14:textId="2C5D432C" w:rsidR="00CC3EE6" w:rsidRPr="00A16B75" w:rsidRDefault="006D2E78"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15 mtpa (2022) to 25 mtpa by 2025 and 30 mtpa by 2030.</w:t>
            </w:r>
            <w:r w:rsidR="00CC3EE6" w:rsidRPr="00A16B75">
              <w:rPr>
                <w:rFonts w:ascii="Times New Roman" w:hAnsi="Times New Roman" w:cs="Times New Roman"/>
                <w:spacing w:val="4"/>
                <w:sz w:val="20"/>
                <w:szCs w:val="20"/>
              </w:rPr>
              <w:t>)</w:t>
            </w:r>
          </w:p>
        </w:tc>
        <w:tc>
          <w:tcPr>
            <w:tcW w:w="4503" w:type="dxa"/>
            <w:vAlign w:val="center"/>
          </w:tcPr>
          <w:p w14:paraId="1817A404" w14:textId="187340BF" w:rsidR="00CC3EE6" w:rsidRPr="00A16B75" w:rsidRDefault="00E8522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High liquidity in the LNG market may drive profits from the trading volumes. However, managing volatility would be critical to sustain revenue.</w:t>
            </w:r>
          </w:p>
        </w:tc>
      </w:tr>
      <w:tr w:rsidR="00CC3EE6" w:rsidRPr="00A16B75" w14:paraId="07231D67" w14:textId="77777777" w:rsidTr="00707E1E">
        <w:trPr>
          <w:cnfStyle w:val="000000010000" w:firstRow="0" w:lastRow="0" w:firstColumn="0" w:lastColumn="0" w:oddVBand="0" w:evenVBand="0" w:oddHBand="0" w:evenHBand="1" w:firstRowFirstColumn="0" w:firstRowLastColumn="0" w:lastRowFirstColumn="0" w:lastRowLastColumn="0"/>
          <w:trHeight w:val="268"/>
        </w:trPr>
        <w:tc>
          <w:tcPr>
            <w:tcW w:w="1440" w:type="dxa"/>
            <w:vAlign w:val="center"/>
          </w:tcPr>
          <w:p w14:paraId="26D08F84" w14:textId="6E2A7220" w:rsidR="00CC3EE6" w:rsidRPr="00A16B75" w:rsidRDefault="00CC3EE6" w:rsidP="007C66CE">
            <w:pPr>
              <w:spacing w:line="264" w:lineRule="auto"/>
              <w:jc w:val="both"/>
              <w:rPr>
                <w:spacing w:val="4"/>
                <w:sz w:val="20"/>
                <w:szCs w:val="20"/>
              </w:rPr>
            </w:pPr>
            <w:r w:rsidRPr="00A16B75">
              <w:rPr>
                <w:spacing w:val="4"/>
                <w:sz w:val="20"/>
                <w:szCs w:val="20"/>
              </w:rPr>
              <w:t>Strategic outlook</w:t>
            </w:r>
          </w:p>
        </w:tc>
        <w:tc>
          <w:tcPr>
            <w:tcW w:w="4590" w:type="dxa"/>
            <w:vAlign w:val="center"/>
          </w:tcPr>
          <w:p w14:paraId="5BD3F633" w14:textId="51BE4E86" w:rsidR="0062438D" w:rsidRPr="00A16B75" w:rsidRDefault="0062438D"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Plans to expand the portfolio through equity and merchant LNG.</w:t>
            </w:r>
          </w:p>
          <w:p w14:paraId="71D4A633" w14:textId="3966B43F" w:rsidR="00CC3EE6" w:rsidRPr="00A16B75" w:rsidRDefault="0062438D"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bp has built more merchant LNG in its portfolio in recent years through offtake agreements from projects where it does not hold equity, e.g., LNG from Coral LNG.</w:t>
            </w:r>
          </w:p>
        </w:tc>
        <w:tc>
          <w:tcPr>
            <w:tcW w:w="4503" w:type="dxa"/>
            <w:vAlign w:val="center"/>
          </w:tcPr>
          <w:p w14:paraId="62CA54C6" w14:textId="31F01C15" w:rsidR="00CC3EE6" w:rsidRPr="00A16B75" w:rsidRDefault="002F3CF5"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bp’s approach allows it to expand LNG trading and not hold a controlling stake in projects. This strategy has upside potential and downside risks. Success depends on the effectiveness of its trading strategies.</w:t>
            </w:r>
          </w:p>
        </w:tc>
      </w:tr>
      <w:tr w:rsidR="00CC3EE6" w:rsidRPr="00A16B75" w14:paraId="5CC4CBF4" w14:textId="77777777" w:rsidTr="00707E1E">
        <w:trPr>
          <w:cnfStyle w:val="000000100000" w:firstRow="0" w:lastRow="0" w:firstColumn="0" w:lastColumn="0" w:oddVBand="0" w:evenVBand="0" w:oddHBand="1" w:evenHBand="0" w:firstRowFirstColumn="0" w:firstRowLastColumn="0" w:lastRowFirstColumn="0" w:lastRowLastColumn="0"/>
          <w:trHeight w:val="268"/>
        </w:trPr>
        <w:tc>
          <w:tcPr>
            <w:tcW w:w="1440" w:type="dxa"/>
            <w:vAlign w:val="center"/>
          </w:tcPr>
          <w:p w14:paraId="692BBA5A" w14:textId="5F63B397" w:rsidR="00CC3EE6" w:rsidRPr="00A16B75" w:rsidRDefault="00CC3EE6" w:rsidP="007C66CE">
            <w:pPr>
              <w:spacing w:line="264" w:lineRule="auto"/>
              <w:jc w:val="both"/>
              <w:rPr>
                <w:spacing w:val="4"/>
                <w:sz w:val="20"/>
                <w:szCs w:val="20"/>
              </w:rPr>
            </w:pPr>
            <w:r w:rsidRPr="00A16B75">
              <w:rPr>
                <w:spacing w:val="4"/>
                <w:sz w:val="20"/>
                <w:szCs w:val="20"/>
              </w:rPr>
              <w:t>Liquefaction projects (bp’s equity exposure)</w:t>
            </w:r>
          </w:p>
        </w:tc>
        <w:tc>
          <w:tcPr>
            <w:tcW w:w="4590" w:type="dxa"/>
            <w:vAlign w:val="center"/>
          </w:tcPr>
          <w:p w14:paraId="6899F634" w14:textId="3124F754" w:rsidR="00CC3EE6" w:rsidRPr="00A16B75" w:rsidRDefault="00483047"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bp’s LNG exposure is estimated to be ~56 mtpa, divided among Australia (29%), Trinidad &amp; Tobago (26%), Indonesia (20%), UAE (10%), Angola (9%), Senegal (5%). </w:t>
            </w:r>
          </w:p>
        </w:tc>
        <w:tc>
          <w:tcPr>
            <w:tcW w:w="4503" w:type="dxa"/>
            <w:vAlign w:val="center"/>
          </w:tcPr>
          <w:p w14:paraId="758725DF" w14:textId="4F9A7E82" w:rsidR="00CC3EE6" w:rsidRPr="00A16B75" w:rsidRDefault="002C10CE"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bp could increase exposure/evaluate purchases in the liquefaction projects being developed across Qatar, Saudi Arabia, and the US.</w:t>
            </w:r>
          </w:p>
        </w:tc>
      </w:tr>
      <w:tr w:rsidR="00CC3EE6" w:rsidRPr="00A16B75" w14:paraId="26C1DDEA" w14:textId="77777777" w:rsidTr="00707E1E">
        <w:trPr>
          <w:cnfStyle w:val="000000010000" w:firstRow="0" w:lastRow="0" w:firstColumn="0" w:lastColumn="0" w:oddVBand="0" w:evenVBand="0" w:oddHBand="0" w:evenHBand="1" w:firstRowFirstColumn="0" w:firstRowLastColumn="0" w:lastRowFirstColumn="0" w:lastRowLastColumn="0"/>
          <w:trHeight w:val="268"/>
        </w:trPr>
        <w:tc>
          <w:tcPr>
            <w:tcW w:w="1440" w:type="dxa"/>
            <w:vAlign w:val="center"/>
          </w:tcPr>
          <w:p w14:paraId="04D137DF" w14:textId="2F085366" w:rsidR="00CC3EE6" w:rsidRPr="00A16B75" w:rsidRDefault="00455305" w:rsidP="007C66CE">
            <w:pPr>
              <w:spacing w:line="264" w:lineRule="auto"/>
              <w:jc w:val="both"/>
              <w:rPr>
                <w:spacing w:val="4"/>
                <w:sz w:val="20"/>
                <w:szCs w:val="20"/>
              </w:rPr>
            </w:pPr>
            <w:r w:rsidRPr="00A16B75">
              <w:rPr>
                <w:spacing w:val="4"/>
                <w:sz w:val="20"/>
                <w:szCs w:val="20"/>
              </w:rPr>
              <w:t>Key customers</w:t>
            </w:r>
          </w:p>
        </w:tc>
        <w:tc>
          <w:tcPr>
            <w:tcW w:w="4590" w:type="dxa"/>
            <w:vAlign w:val="center"/>
          </w:tcPr>
          <w:p w14:paraId="508CC22D" w14:textId="4F177943" w:rsidR="00327854"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Japan — JERA, Kansai Electric Power, Thailand — PTT, Taiwan — CPC</w:t>
            </w:r>
          </w:p>
          <w:p w14:paraId="43020899" w14:textId="72AD869D" w:rsidR="00327854"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China — CNOOC, China Huadian Corp., ENN </w:t>
            </w:r>
            <w:r w:rsidR="00850B8D" w:rsidRPr="00A16B75">
              <w:rPr>
                <w:rFonts w:ascii="Times New Roman" w:hAnsi="Times New Roman" w:cs="Times New Roman"/>
                <w:spacing w:val="4"/>
                <w:sz w:val="20"/>
                <w:szCs w:val="20"/>
              </w:rPr>
              <w:t>Group, Foran</w:t>
            </w:r>
            <w:r w:rsidRPr="00A16B75">
              <w:rPr>
                <w:rFonts w:ascii="Times New Roman" w:hAnsi="Times New Roman" w:cs="Times New Roman"/>
                <w:spacing w:val="4"/>
                <w:sz w:val="20"/>
                <w:szCs w:val="20"/>
              </w:rPr>
              <w:t>, Guangzhou Gas</w:t>
            </w:r>
          </w:p>
          <w:p w14:paraId="383E1E2A" w14:textId="77777777" w:rsidR="00327854"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Singapore — Pavilion Energy, </w:t>
            </w:r>
          </w:p>
          <w:p w14:paraId="40109DAA" w14:textId="21F7BDEE" w:rsidR="00327854"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Korea — KOGAS</w:t>
            </w:r>
          </w:p>
          <w:p w14:paraId="27286624" w14:textId="77777777" w:rsidR="00850B8D"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Northwest Europe/Iberian Peninsula — Ørsted,  </w:t>
            </w:r>
          </w:p>
          <w:p w14:paraId="18425875" w14:textId="42B7FB16" w:rsidR="00CC3EE6" w:rsidRPr="00A16B75" w:rsidRDefault="00327854"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Brazil — Prumo Global Logistics</w:t>
            </w:r>
          </w:p>
        </w:tc>
        <w:tc>
          <w:tcPr>
            <w:tcW w:w="4503" w:type="dxa"/>
            <w:vAlign w:val="center"/>
          </w:tcPr>
          <w:p w14:paraId="4F397896" w14:textId="41717DAA" w:rsidR="00607A41" w:rsidRPr="00A16B75" w:rsidRDefault="00607A41"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Asia's focus aligns with its projected demand of ~70% of LNG by 2025.</w:t>
            </w:r>
          </w:p>
          <w:p w14:paraId="24492FF7" w14:textId="1C2B2BA2" w:rsidR="00CC3EE6" w:rsidRPr="00A16B75" w:rsidRDefault="00607A41"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Asian power/utility players are major LNG consumers. Therefore, demand fluctuations need to be managed via a balanced contracts strategy.</w:t>
            </w:r>
          </w:p>
        </w:tc>
      </w:tr>
      <w:tr w:rsidR="00CC3EE6" w:rsidRPr="00A16B75" w14:paraId="5557D077" w14:textId="77777777" w:rsidTr="00707E1E">
        <w:trPr>
          <w:cnfStyle w:val="000000100000" w:firstRow="0" w:lastRow="0" w:firstColumn="0" w:lastColumn="0" w:oddVBand="0" w:evenVBand="0" w:oddHBand="1" w:evenHBand="0" w:firstRowFirstColumn="0" w:firstRowLastColumn="0" w:lastRowFirstColumn="0" w:lastRowLastColumn="0"/>
          <w:trHeight w:val="268"/>
        </w:trPr>
        <w:tc>
          <w:tcPr>
            <w:tcW w:w="1440" w:type="dxa"/>
            <w:vAlign w:val="center"/>
          </w:tcPr>
          <w:p w14:paraId="4954328A" w14:textId="77777777" w:rsidR="006237ED" w:rsidRPr="00A16B75" w:rsidRDefault="00455305" w:rsidP="007C66CE">
            <w:pPr>
              <w:spacing w:line="264" w:lineRule="auto"/>
              <w:jc w:val="both"/>
              <w:rPr>
                <w:spacing w:val="4"/>
                <w:sz w:val="20"/>
                <w:szCs w:val="20"/>
              </w:rPr>
            </w:pPr>
            <w:r w:rsidRPr="00A16B75">
              <w:rPr>
                <w:spacing w:val="4"/>
                <w:sz w:val="20"/>
                <w:szCs w:val="20"/>
              </w:rPr>
              <w:t>Investments/</w:t>
            </w:r>
          </w:p>
          <w:p w14:paraId="766B22E9" w14:textId="4838E273" w:rsidR="00CC3EE6" w:rsidRPr="00A16B75" w:rsidRDefault="00455305" w:rsidP="007C66CE">
            <w:pPr>
              <w:spacing w:line="264" w:lineRule="auto"/>
              <w:jc w:val="both"/>
              <w:rPr>
                <w:spacing w:val="4"/>
                <w:sz w:val="20"/>
                <w:szCs w:val="20"/>
              </w:rPr>
            </w:pPr>
            <w:r w:rsidRPr="00A16B75">
              <w:rPr>
                <w:spacing w:val="4"/>
                <w:sz w:val="20"/>
                <w:szCs w:val="20"/>
              </w:rPr>
              <w:t>recent developments</w:t>
            </w:r>
          </w:p>
        </w:tc>
        <w:tc>
          <w:tcPr>
            <w:tcW w:w="4590" w:type="dxa"/>
            <w:vAlign w:val="center"/>
          </w:tcPr>
          <w:p w14:paraId="617DA02C" w14:textId="77777777" w:rsidR="003614DD" w:rsidRPr="00A16B75" w:rsidRDefault="003614DD"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Shell sells stake in $30 billion Woodside gas project to bp. The latter now holds a 44% stake in the Australian LNG project.</w:t>
            </w:r>
          </w:p>
          <w:p w14:paraId="2B76AE13" w14:textId="34C9D6CA" w:rsidR="003614DD" w:rsidRPr="00A16B75" w:rsidRDefault="003614DD"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lastRenderedPageBreak/>
              <w:t>Joint venture with Chinese gas player to expand LNG retail businesses in China.</w:t>
            </w:r>
          </w:p>
          <w:p w14:paraId="0704FBF7" w14:textId="011B3683" w:rsidR="00CC3EE6" w:rsidRPr="00A16B75" w:rsidRDefault="003614DD"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Mozambique — Long-term contract for 100% offtake from 3.4 mtpa LNG project.</w:t>
            </w:r>
          </w:p>
        </w:tc>
        <w:tc>
          <w:tcPr>
            <w:tcW w:w="4503" w:type="dxa"/>
            <w:vAlign w:val="center"/>
          </w:tcPr>
          <w:p w14:paraId="1C51EE0A" w14:textId="3C0894B9" w:rsidR="002507D0" w:rsidRPr="00A16B75" w:rsidRDefault="002507D0"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lastRenderedPageBreak/>
              <w:t>Asia's focus aligns with its projected demand of ~70% of LNG by 2025.</w:t>
            </w:r>
          </w:p>
          <w:p w14:paraId="6542F903" w14:textId="0D4065DC" w:rsidR="00CC3EE6" w:rsidRPr="00A16B75" w:rsidRDefault="002507D0"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Asian powe</w:t>
            </w:r>
            <w:r w:rsidR="009F308E" w:rsidRPr="00A16B75">
              <w:rPr>
                <w:rFonts w:ascii="Times New Roman" w:hAnsi="Times New Roman" w:cs="Times New Roman"/>
                <w:spacing w:val="4"/>
                <w:sz w:val="20"/>
                <w:szCs w:val="20"/>
              </w:rPr>
              <w:t xml:space="preserve">r and </w:t>
            </w:r>
            <w:r w:rsidRPr="00A16B75">
              <w:rPr>
                <w:rFonts w:ascii="Times New Roman" w:hAnsi="Times New Roman" w:cs="Times New Roman"/>
                <w:spacing w:val="4"/>
                <w:sz w:val="20"/>
                <w:szCs w:val="20"/>
              </w:rPr>
              <w:t xml:space="preserve">utility players are major LNG consumers. Therefore, demand </w:t>
            </w:r>
            <w:r w:rsidRPr="00A16B75">
              <w:rPr>
                <w:rFonts w:ascii="Times New Roman" w:hAnsi="Times New Roman" w:cs="Times New Roman"/>
                <w:spacing w:val="4"/>
                <w:sz w:val="20"/>
                <w:szCs w:val="20"/>
              </w:rPr>
              <w:lastRenderedPageBreak/>
              <w:t>fluctuations need to be managed via a balanced contracts strategy.</w:t>
            </w:r>
          </w:p>
        </w:tc>
      </w:tr>
      <w:tr w:rsidR="00CC3EE6" w:rsidRPr="00A16B75" w14:paraId="6D47FA30" w14:textId="77777777" w:rsidTr="00707E1E">
        <w:trPr>
          <w:cnfStyle w:val="000000010000" w:firstRow="0" w:lastRow="0" w:firstColumn="0" w:lastColumn="0" w:oddVBand="0" w:evenVBand="0" w:oddHBand="0" w:evenHBand="1" w:firstRowFirstColumn="0" w:firstRowLastColumn="0" w:lastRowFirstColumn="0" w:lastRowLastColumn="0"/>
          <w:trHeight w:val="268"/>
        </w:trPr>
        <w:tc>
          <w:tcPr>
            <w:tcW w:w="1440" w:type="dxa"/>
            <w:vAlign w:val="center"/>
          </w:tcPr>
          <w:p w14:paraId="24E5400C" w14:textId="59871C54" w:rsidR="00CC3EE6" w:rsidRPr="00A16B75" w:rsidRDefault="006237ED" w:rsidP="007C66CE">
            <w:pPr>
              <w:spacing w:line="264" w:lineRule="auto"/>
              <w:jc w:val="both"/>
              <w:rPr>
                <w:spacing w:val="4"/>
                <w:sz w:val="20"/>
                <w:szCs w:val="20"/>
              </w:rPr>
            </w:pPr>
            <w:r w:rsidRPr="00A16B75">
              <w:rPr>
                <w:spacing w:val="4"/>
                <w:sz w:val="20"/>
                <w:szCs w:val="20"/>
              </w:rPr>
              <w:lastRenderedPageBreak/>
              <w:t>Shipping</w:t>
            </w:r>
          </w:p>
        </w:tc>
        <w:tc>
          <w:tcPr>
            <w:tcW w:w="4590" w:type="dxa"/>
            <w:vAlign w:val="center"/>
          </w:tcPr>
          <w:p w14:paraId="0F64BC97" w14:textId="7B0C7FFA" w:rsidR="00CC3EE6" w:rsidRPr="00A16B75" w:rsidRDefault="000C0637"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bp shipping, the maritime arm, added six new LNG vessels to its fleet in 2019.</w:t>
            </w:r>
          </w:p>
        </w:tc>
        <w:tc>
          <w:tcPr>
            <w:tcW w:w="4503" w:type="dxa"/>
            <w:vAlign w:val="center"/>
          </w:tcPr>
          <w:p w14:paraId="26A39997" w14:textId="0F4A795D" w:rsidR="00CC3EE6" w:rsidRPr="00A16B75" w:rsidRDefault="007C0EC2"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Fuel consumption is a major contributor to running costs, and with the fleet additions, bp expects to save around $2 million per ship per year.</w:t>
            </w:r>
          </w:p>
        </w:tc>
      </w:tr>
      <w:tr w:rsidR="00CC3EE6" w:rsidRPr="00A16B75" w14:paraId="1882ECBE" w14:textId="77777777" w:rsidTr="00707E1E">
        <w:trPr>
          <w:cnfStyle w:val="000000100000" w:firstRow="0" w:lastRow="0" w:firstColumn="0" w:lastColumn="0" w:oddVBand="0" w:evenVBand="0" w:oddHBand="1" w:evenHBand="0" w:firstRowFirstColumn="0" w:firstRowLastColumn="0" w:lastRowFirstColumn="0" w:lastRowLastColumn="0"/>
          <w:trHeight w:val="268"/>
        </w:trPr>
        <w:tc>
          <w:tcPr>
            <w:tcW w:w="1440" w:type="dxa"/>
            <w:vAlign w:val="center"/>
          </w:tcPr>
          <w:p w14:paraId="7D55F673" w14:textId="57EFF07F" w:rsidR="00CC3EE6" w:rsidRPr="00A16B75" w:rsidRDefault="00C76924" w:rsidP="007C66CE">
            <w:pPr>
              <w:spacing w:line="264" w:lineRule="auto"/>
              <w:jc w:val="both"/>
              <w:rPr>
                <w:spacing w:val="4"/>
                <w:sz w:val="20"/>
                <w:szCs w:val="20"/>
              </w:rPr>
            </w:pPr>
            <w:r w:rsidRPr="00A16B75">
              <w:rPr>
                <w:spacing w:val="4"/>
                <w:sz w:val="20"/>
                <w:szCs w:val="20"/>
              </w:rPr>
              <w:t>Contrac</w:t>
            </w:r>
            <w:r w:rsidR="00BF336B" w:rsidRPr="00A16B75">
              <w:rPr>
                <w:spacing w:val="4"/>
                <w:sz w:val="20"/>
                <w:szCs w:val="20"/>
              </w:rPr>
              <w:t>t expiry</w:t>
            </w:r>
          </w:p>
        </w:tc>
        <w:tc>
          <w:tcPr>
            <w:tcW w:w="4590" w:type="dxa"/>
            <w:vAlign w:val="center"/>
          </w:tcPr>
          <w:p w14:paraId="5A038FD4" w14:textId="663B2CEF" w:rsidR="00CC3EE6" w:rsidRPr="00A16B75" w:rsidRDefault="00BF336B"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bp’s ~6.2 mtpa of long-term LNG export contracts with various exporting countries are set to expire over the next two to three years.</w:t>
            </w:r>
          </w:p>
        </w:tc>
        <w:tc>
          <w:tcPr>
            <w:tcW w:w="4503" w:type="dxa"/>
            <w:vAlign w:val="center"/>
          </w:tcPr>
          <w:p w14:paraId="55B193E0" w14:textId="278D22BB" w:rsidR="00CC3EE6" w:rsidRPr="00A16B75" w:rsidRDefault="00A7114C"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Contract reviews/extensions, pricing, and negotiations would be critical. US LNG, Qatar, and Australia export projects may bridge the void.</w:t>
            </w:r>
          </w:p>
        </w:tc>
      </w:tr>
      <w:tr w:rsidR="00C76924" w:rsidRPr="00A16B75" w14:paraId="7FC5BD94" w14:textId="77777777" w:rsidTr="00707E1E">
        <w:trPr>
          <w:cnfStyle w:val="000000010000" w:firstRow="0" w:lastRow="0" w:firstColumn="0" w:lastColumn="0" w:oddVBand="0" w:evenVBand="0" w:oddHBand="0" w:evenHBand="1" w:firstRowFirstColumn="0" w:firstRowLastColumn="0" w:lastRowFirstColumn="0" w:lastRowLastColumn="0"/>
          <w:trHeight w:val="268"/>
        </w:trPr>
        <w:tc>
          <w:tcPr>
            <w:tcW w:w="1440" w:type="dxa"/>
            <w:shd w:val="clear" w:color="auto" w:fill="auto"/>
            <w:vAlign w:val="center"/>
          </w:tcPr>
          <w:p w14:paraId="2FF29963" w14:textId="4EDE99C8" w:rsidR="00C76924" w:rsidRPr="00A16B75" w:rsidRDefault="00736FA7" w:rsidP="007C66CE">
            <w:pPr>
              <w:spacing w:line="264" w:lineRule="auto"/>
              <w:jc w:val="both"/>
              <w:rPr>
                <w:spacing w:val="4"/>
                <w:sz w:val="20"/>
                <w:szCs w:val="20"/>
              </w:rPr>
            </w:pPr>
            <w:r w:rsidRPr="00A16B75">
              <w:rPr>
                <w:spacing w:val="4"/>
                <w:sz w:val="20"/>
                <w:szCs w:val="20"/>
              </w:rPr>
              <w:t>LNG trading focus</w:t>
            </w:r>
          </w:p>
        </w:tc>
        <w:tc>
          <w:tcPr>
            <w:tcW w:w="4590" w:type="dxa"/>
            <w:shd w:val="clear" w:color="auto" w:fill="auto"/>
            <w:vAlign w:val="center"/>
          </w:tcPr>
          <w:p w14:paraId="08F33EAA" w14:textId="63907301" w:rsidR="00C76924" w:rsidRPr="00A16B75" w:rsidRDefault="001B412C"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bp reportedly employs ~3,000 people across its </w:t>
            </w:r>
            <w:r w:rsidR="009C3CCC" w:rsidRPr="00A16B75">
              <w:rPr>
                <w:rFonts w:ascii="Times New Roman" w:hAnsi="Times New Roman" w:cs="Times New Roman"/>
                <w:spacing w:val="4"/>
                <w:sz w:val="20"/>
                <w:szCs w:val="20"/>
              </w:rPr>
              <w:t>London, Houston, Chicago, and Singapore trading offices</w:t>
            </w:r>
            <w:r w:rsidRPr="00A16B75">
              <w:rPr>
                <w:rFonts w:ascii="Times New Roman" w:hAnsi="Times New Roman" w:cs="Times New Roman"/>
                <w:spacing w:val="4"/>
                <w:sz w:val="20"/>
                <w:szCs w:val="20"/>
              </w:rPr>
              <w:t xml:space="preserve">. bp </w:t>
            </w:r>
            <w:r w:rsidR="00B9782C" w:rsidRPr="00A16B75">
              <w:rPr>
                <w:rFonts w:ascii="Times New Roman" w:hAnsi="Times New Roman" w:cs="Times New Roman"/>
                <w:spacing w:val="4"/>
                <w:sz w:val="20"/>
                <w:szCs w:val="20"/>
              </w:rPr>
              <w:t xml:space="preserve">reportedly </w:t>
            </w:r>
            <w:r w:rsidRPr="00A16B75">
              <w:rPr>
                <w:rFonts w:ascii="Times New Roman" w:hAnsi="Times New Roman" w:cs="Times New Roman"/>
                <w:spacing w:val="4"/>
                <w:sz w:val="20"/>
                <w:szCs w:val="20"/>
              </w:rPr>
              <w:t>generated $1.3 billion profit from gas trading.</w:t>
            </w:r>
          </w:p>
        </w:tc>
        <w:tc>
          <w:tcPr>
            <w:tcW w:w="4503" w:type="dxa"/>
            <w:shd w:val="clear" w:color="auto" w:fill="auto"/>
            <w:vAlign w:val="center"/>
          </w:tcPr>
          <w:p w14:paraId="5894449C" w14:textId="3FA80021" w:rsidR="00181FAE" w:rsidRPr="00A16B75" w:rsidRDefault="00181FAE"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 xml:space="preserve">Trading contributes one-third of bp’s profits. </w:t>
            </w:r>
          </w:p>
          <w:p w14:paraId="76B7AF1C" w14:textId="70BDE285" w:rsidR="00C76924" w:rsidRPr="00A16B75" w:rsidRDefault="00181FAE" w:rsidP="007C66CE">
            <w:pPr>
              <w:pStyle w:val="ListParagraph"/>
              <w:numPr>
                <w:ilvl w:val="0"/>
                <w:numId w:val="6"/>
              </w:numPr>
              <w:spacing w:line="264" w:lineRule="auto"/>
              <w:jc w:val="both"/>
              <w:rPr>
                <w:rFonts w:ascii="Times New Roman" w:hAnsi="Times New Roman" w:cs="Times New Roman"/>
                <w:spacing w:val="4"/>
                <w:sz w:val="20"/>
                <w:szCs w:val="20"/>
              </w:rPr>
            </w:pPr>
            <w:r w:rsidRPr="00A16B75">
              <w:rPr>
                <w:rFonts w:ascii="Times New Roman" w:hAnsi="Times New Roman" w:cs="Times New Roman"/>
                <w:spacing w:val="4"/>
                <w:sz w:val="20"/>
                <w:szCs w:val="20"/>
              </w:rPr>
              <w:t>Managing operational efficiency is crucial through the use of ETRM* systems.</w:t>
            </w:r>
          </w:p>
        </w:tc>
      </w:tr>
      <w:tr w:rsidR="00736FA7" w:rsidRPr="00A16B75" w14:paraId="48BB941C" w14:textId="77777777" w:rsidTr="00707E1E">
        <w:trPr>
          <w:cnfStyle w:val="000000100000" w:firstRow="0" w:lastRow="0" w:firstColumn="0" w:lastColumn="0" w:oddVBand="0" w:evenVBand="0" w:oddHBand="1" w:evenHBand="0" w:firstRowFirstColumn="0" w:firstRowLastColumn="0" w:lastRowFirstColumn="0" w:lastRowLastColumn="0"/>
          <w:trHeight w:val="268"/>
        </w:trPr>
        <w:tc>
          <w:tcPr>
            <w:tcW w:w="1440" w:type="dxa"/>
            <w:shd w:val="clear" w:color="auto" w:fill="E2EFD9" w:themeFill="accent6" w:themeFillTint="33"/>
            <w:vAlign w:val="center"/>
          </w:tcPr>
          <w:p w14:paraId="625269B0" w14:textId="2EEF9CA2" w:rsidR="00736FA7" w:rsidRPr="00A16B75" w:rsidRDefault="006D2E78" w:rsidP="007C66CE">
            <w:pPr>
              <w:spacing w:line="264" w:lineRule="auto"/>
              <w:jc w:val="both"/>
              <w:rPr>
                <w:spacing w:val="4"/>
                <w:sz w:val="20"/>
                <w:szCs w:val="20"/>
              </w:rPr>
            </w:pPr>
            <w:r w:rsidRPr="00A16B75">
              <w:rPr>
                <w:spacing w:val="4"/>
                <w:sz w:val="20"/>
                <w:szCs w:val="20"/>
              </w:rPr>
              <w:t>Regassification and storage</w:t>
            </w:r>
          </w:p>
        </w:tc>
        <w:tc>
          <w:tcPr>
            <w:tcW w:w="4590" w:type="dxa"/>
            <w:shd w:val="clear" w:color="auto" w:fill="E2EFD9" w:themeFill="accent6" w:themeFillTint="33"/>
            <w:vAlign w:val="center"/>
          </w:tcPr>
          <w:p w14:paraId="0EAD6C7E" w14:textId="3798D271" w:rsidR="00736FA7" w:rsidRPr="00A16B75" w:rsidRDefault="001B412C" w:rsidP="007C66CE">
            <w:pPr>
              <w:pStyle w:val="ListParagraph"/>
              <w:numPr>
                <w:ilvl w:val="0"/>
                <w:numId w:val="6"/>
              </w:numPr>
              <w:spacing w:line="264" w:lineRule="auto"/>
              <w:jc w:val="both"/>
              <w:rPr>
                <w:rFonts w:ascii="Times New Roman" w:eastAsia="Times New Roman" w:hAnsi="Times New Roman" w:cs="Times New Roman"/>
                <w:color w:val="auto"/>
                <w:spacing w:val="4"/>
                <w:sz w:val="20"/>
                <w:szCs w:val="20"/>
              </w:rPr>
            </w:pPr>
            <w:r w:rsidRPr="00A16B75">
              <w:rPr>
                <w:rFonts w:ascii="Times New Roman" w:eastAsia="Times New Roman" w:hAnsi="Times New Roman" w:cs="Times New Roman"/>
                <w:color w:val="auto"/>
                <w:spacing w:val="4"/>
                <w:sz w:val="20"/>
                <w:szCs w:val="20"/>
              </w:rPr>
              <w:t>bp has signed a long-term agreement for 2 BCMA* throughput capacity at Gate terminal, Netherlands, for 20 years.</w:t>
            </w:r>
          </w:p>
        </w:tc>
        <w:tc>
          <w:tcPr>
            <w:tcW w:w="4503" w:type="dxa"/>
            <w:shd w:val="clear" w:color="auto" w:fill="E2EFD9" w:themeFill="accent6" w:themeFillTint="33"/>
            <w:vAlign w:val="center"/>
          </w:tcPr>
          <w:p w14:paraId="2E27D24D" w14:textId="081DC1AB" w:rsidR="00736FA7" w:rsidRPr="00A16B75" w:rsidRDefault="000A622A" w:rsidP="007C66CE">
            <w:pPr>
              <w:pStyle w:val="ListParagraph"/>
              <w:numPr>
                <w:ilvl w:val="0"/>
                <w:numId w:val="6"/>
              </w:numPr>
              <w:spacing w:line="264" w:lineRule="auto"/>
              <w:jc w:val="both"/>
              <w:rPr>
                <w:rFonts w:ascii="Times New Roman" w:eastAsia="Times New Roman" w:hAnsi="Times New Roman" w:cs="Times New Roman"/>
                <w:color w:val="auto"/>
                <w:spacing w:val="4"/>
                <w:sz w:val="20"/>
                <w:szCs w:val="20"/>
              </w:rPr>
            </w:pPr>
            <w:r w:rsidRPr="00A16B75">
              <w:rPr>
                <w:rFonts w:ascii="Times New Roman" w:eastAsia="Times New Roman" w:hAnsi="Times New Roman" w:cs="Times New Roman"/>
                <w:color w:val="auto"/>
                <w:spacing w:val="4"/>
                <w:sz w:val="20"/>
                <w:szCs w:val="20"/>
              </w:rPr>
              <w:t>bp targets to secure the regasification and storage locations for supply to its European customers.</w:t>
            </w:r>
          </w:p>
        </w:tc>
      </w:tr>
    </w:tbl>
    <w:p w14:paraId="413B9D66" w14:textId="77777777" w:rsidR="00E47094" w:rsidRDefault="00E47094" w:rsidP="007C66CE">
      <w:pPr>
        <w:jc w:val="both"/>
      </w:pPr>
    </w:p>
    <w:p w14:paraId="73D48561" w14:textId="7F1F898F" w:rsidR="00DA077D" w:rsidRPr="009A0ECD" w:rsidRDefault="00DA077D" w:rsidP="00CF35AD">
      <w:pPr>
        <w:spacing w:after="160" w:line="259" w:lineRule="auto"/>
        <w:jc w:val="both"/>
        <w:rPr>
          <w:sz w:val="20"/>
          <w:szCs w:val="20"/>
        </w:rPr>
      </w:pPr>
      <w:r w:rsidRPr="009A0ECD">
        <w:rPr>
          <w:b/>
          <w:sz w:val="20"/>
          <w:szCs w:val="20"/>
        </w:rPr>
        <w:t xml:space="preserve">Table </w:t>
      </w:r>
      <w:r w:rsidR="00A16B75" w:rsidRPr="009A0ECD">
        <w:rPr>
          <w:b/>
          <w:sz w:val="20"/>
          <w:szCs w:val="20"/>
        </w:rPr>
        <w:t>4</w:t>
      </w:r>
      <w:r w:rsidRPr="009A0ECD">
        <w:rPr>
          <w:b/>
          <w:sz w:val="20"/>
          <w:szCs w:val="20"/>
        </w:rPr>
        <w:t xml:space="preserve">: Profile of key LNG </w:t>
      </w:r>
      <w:r w:rsidR="0047110C" w:rsidRPr="009A0ECD">
        <w:rPr>
          <w:b/>
          <w:sz w:val="20"/>
          <w:szCs w:val="20"/>
        </w:rPr>
        <w:t>players -</w:t>
      </w:r>
      <w:r w:rsidRPr="009A0ECD">
        <w:rPr>
          <w:b/>
          <w:sz w:val="20"/>
          <w:szCs w:val="20"/>
        </w:rPr>
        <w:t xml:space="preserve"> </w:t>
      </w:r>
      <w:r w:rsidR="00034CDC" w:rsidRPr="009A0ECD">
        <w:rPr>
          <w:b/>
          <w:sz w:val="20"/>
          <w:szCs w:val="20"/>
        </w:rPr>
        <w:t xml:space="preserve">Conoco Phillips </w:t>
      </w:r>
    </w:p>
    <w:p w14:paraId="3B0DC1DD" w14:textId="77777777" w:rsidR="00DA077D" w:rsidRDefault="00DA077D" w:rsidP="007C66CE">
      <w:pPr>
        <w:spacing w:after="148" w:line="259" w:lineRule="auto"/>
        <w:ind w:left="20"/>
        <w:jc w:val="both"/>
      </w:pPr>
      <w:r>
        <w:rPr>
          <w:rFonts w:ascii="Calibri" w:eastAsia="Calibri" w:hAnsi="Calibri" w:cs="Calibri"/>
          <w:noProof/>
          <w:sz w:val="22"/>
        </w:rPr>
        <mc:AlternateContent>
          <mc:Choice Requires="wpg">
            <w:drawing>
              <wp:inline distT="0" distB="0" distL="0" distR="0" wp14:anchorId="3A8ABEC5" wp14:editId="77C54D20">
                <wp:extent cx="6908406" cy="12700"/>
                <wp:effectExtent l="0" t="0" r="0" b="0"/>
                <wp:docPr id="34" name="Group 34"/>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35" name="Shape 295"/>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61AF0E" id="Group 34"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">
                <v:shape id="Shape 295"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" path="m,l6908406,e" filled="f" strokeweight="1pt">
                  <v:stroke miterlimit="1" joinstyle="miter"/>
                  <v:path arrowok="t" textboxrect="0,0,6908406,0"/>
                </v:shape>
                <w10:anchorlock/>
              </v:group>
            </w:pict>
          </mc:Fallback>
        </mc:AlternateContent>
      </w:r>
    </w:p>
    <w:p w14:paraId="19D31D38" w14:textId="27EF4C09" w:rsidR="00DA077D" w:rsidRDefault="001A1AA2" w:rsidP="007C66CE">
      <w:pPr>
        <w:pStyle w:val="Heading3"/>
        <w:spacing w:after="504"/>
        <w:ind w:left="0" w:firstLine="0"/>
        <w:jc w:val="both"/>
      </w:pPr>
      <w:r w:rsidRPr="001A1AA2">
        <w:t>Conoco Phillips plans to double its LNG portfolio over the decade. Optimized long-term and spot-offtake volumes coupled with the sale of feed gas may drive the topline.</w:t>
      </w:r>
      <w:r w:rsidR="00EB7357">
        <w:t xml:space="preserve"> </w:t>
      </w:r>
    </w:p>
    <w:tbl>
      <w:tblPr>
        <w:tblStyle w:val="Style3"/>
        <w:tblW w:w="4961" w:type="pct"/>
        <w:tblInd w:w="85" w:type="dxa"/>
        <w:tblBorders>
          <w:left w:val="single" w:sz="4" w:space="0" w:color="AC292A"/>
          <w:bottom w:val="single" w:sz="4" w:space="0" w:color="AC292A"/>
          <w:right w:val="single" w:sz="4" w:space="0" w:color="AC292A"/>
          <w:insideH w:val="single" w:sz="4" w:space="0" w:color="AC292A"/>
          <w:insideV w:val="single" w:sz="4" w:space="0" w:color="AC292A"/>
        </w:tblBorders>
        <w:tblLayout w:type="fixed"/>
        <w:tblLook w:val="0420" w:firstRow="1" w:lastRow="0" w:firstColumn="0" w:lastColumn="0" w:noHBand="0" w:noVBand="1"/>
        <w:tblDescription w:val="Enter Quantity, Description, Unit Price, Discount, and Line Total in table columns, and Subtotal, Sales Tax, and Total at the end of this table"/>
      </w:tblPr>
      <w:tblGrid>
        <w:gridCol w:w="1530"/>
        <w:gridCol w:w="1260"/>
        <w:gridCol w:w="1260"/>
        <w:gridCol w:w="1440"/>
        <w:gridCol w:w="1710"/>
        <w:gridCol w:w="3603"/>
      </w:tblGrid>
      <w:tr w:rsidR="009522DC" w:rsidRPr="00C8401D" w14:paraId="230349AD" w14:textId="3645CF45" w:rsidTr="00A16B75">
        <w:trPr>
          <w:cnfStyle w:val="100000000000" w:firstRow="1" w:lastRow="0" w:firstColumn="0" w:lastColumn="0" w:oddVBand="0" w:evenVBand="0" w:oddHBand="0" w:evenHBand="0" w:firstRowFirstColumn="0" w:firstRowLastColumn="0" w:lastRowFirstColumn="0" w:lastRowLastColumn="0"/>
          <w:trHeight w:val="23"/>
          <w:tblHeader/>
        </w:trPr>
        <w:tc>
          <w:tcPr>
            <w:tcW w:w="1530" w:type="dxa"/>
            <w:vMerge w:val="restart"/>
            <w:vAlign w:val="center"/>
          </w:tcPr>
          <w:p w14:paraId="5314B054" w14:textId="7743B3B7" w:rsidR="009522DC" w:rsidRPr="00C8401D" w:rsidRDefault="009522DC" w:rsidP="007C66CE">
            <w:pPr>
              <w:spacing w:line="264" w:lineRule="auto"/>
              <w:jc w:val="both"/>
              <w:rPr>
                <w:rFonts w:ascii="Trebuchet MS" w:hAnsi="Trebuchet MS"/>
                <w:spacing w:val="4"/>
                <w:szCs w:val="18"/>
              </w:rPr>
            </w:pPr>
            <w:r w:rsidRPr="00BC0923">
              <w:rPr>
                <w:rFonts w:ascii="Trebuchet MS" w:hAnsi="Trebuchet MS"/>
                <w:spacing w:val="4"/>
                <w:szCs w:val="18"/>
              </w:rPr>
              <w:t>LNG export projects</w:t>
            </w:r>
          </w:p>
        </w:tc>
        <w:tc>
          <w:tcPr>
            <w:tcW w:w="1260" w:type="dxa"/>
            <w:vMerge w:val="restart"/>
            <w:vAlign w:val="center"/>
          </w:tcPr>
          <w:p w14:paraId="6B2D52BD" w14:textId="77777777" w:rsidR="009522DC" w:rsidRDefault="009522DC" w:rsidP="007C66CE">
            <w:pPr>
              <w:jc w:val="both"/>
              <w:rPr>
                <w:rFonts w:ascii="Trebuchet MS" w:hAnsi="Trebuchet MS"/>
                <w:b w:val="0"/>
                <w:bCs/>
                <w:spacing w:val="4"/>
                <w:szCs w:val="18"/>
                <w:lang w:val="en-GB"/>
              </w:rPr>
            </w:pPr>
            <w:r w:rsidRPr="00CE1589">
              <w:rPr>
                <w:rFonts w:ascii="Trebuchet MS" w:hAnsi="Trebuchet MS"/>
                <w:bCs/>
                <w:spacing w:val="4"/>
                <w:szCs w:val="18"/>
                <w:lang w:val="en-GB"/>
              </w:rPr>
              <w:t>COP’s</w:t>
            </w:r>
            <w:r>
              <w:rPr>
                <w:rFonts w:ascii="Trebuchet MS" w:hAnsi="Trebuchet MS"/>
                <w:bCs/>
                <w:spacing w:val="4"/>
                <w:szCs w:val="18"/>
                <w:lang w:val="en-GB"/>
              </w:rPr>
              <w:t xml:space="preserve"> </w:t>
            </w:r>
          </w:p>
          <w:p w14:paraId="4B1C7B23" w14:textId="7D381291" w:rsidR="009522DC" w:rsidRDefault="009522DC" w:rsidP="007C66CE">
            <w:pPr>
              <w:jc w:val="both"/>
              <w:rPr>
                <w:rFonts w:ascii="Trebuchet MS" w:hAnsi="Trebuchet MS"/>
                <w:bCs/>
                <w:spacing w:val="4"/>
                <w:szCs w:val="18"/>
              </w:rPr>
            </w:pPr>
            <w:r>
              <w:rPr>
                <w:rFonts w:ascii="Trebuchet MS" w:hAnsi="Trebuchet MS"/>
                <w:bCs/>
                <w:spacing w:val="4"/>
                <w:szCs w:val="18"/>
                <w:lang w:val="en-GB"/>
              </w:rPr>
              <w:t>equity %</w:t>
            </w:r>
          </w:p>
        </w:tc>
        <w:tc>
          <w:tcPr>
            <w:tcW w:w="4410" w:type="dxa"/>
            <w:gridSpan w:val="3"/>
            <w:vAlign w:val="center"/>
          </w:tcPr>
          <w:p w14:paraId="0D5F7B21" w14:textId="2DF22417" w:rsidR="009522DC" w:rsidRPr="00881BFF" w:rsidRDefault="009522DC" w:rsidP="007C66CE">
            <w:pPr>
              <w:jc w:val="both"/>
              <w:rPr>
                <w:rFonts w:ascii="Trebuchet MS" w:hAnsi="Trebuchet MS"/>
                <w:b w:val="0"/>
                <w:bCs/>
                <w:spacing w:val="4"/>
                <w:szCs w:val="18"/>
              </w:rPr>
            </w:pPr>
            <w:r w:rsidRPr="00A91882">
              <w:rPr>
                <w:rFonts w:ascii="Trebuchet MS" w:hAnsi="Trebuchet MS"/>
                <w:bCs/>
                <w:spacing w:val="4"/>
                <w:szCs w:val="18"/>
                <w:lang w:val="en-GB"/>
              </w:rPr>
              <w:t>COP’s LNG portfolio exposure (mtp</w:t>
            </w:r>
            <w:r>
              <w:rPr>
                <w:rFonts w:ascii="Trebuchet MS" w:hAnsi="Trebuchet MS"/>
                <w:bCs/>
                <w:spacing w:val="4"/>
                <w:szCs w:val="18"/>
                <w:lang w:val="en-GB"/>
              </w:rPr>
              <w:t>a)</w:t>
            </w:r>
          </w:p>
        </w:tc>
        <w:tc>
          <w:tcPr>
            <w:tcW w:w="3603" w:type="dxa"/>
            <w:vMerge w:val="restart"/>
          </w:tcPr>
          <w:p w14:paraId="6D8861AE" w14:textId="77777777" w:rsidR="009522DC" w:rsidRDefault="009522DC" w:rsidP="007C66CE">
            <w:pPr>
              <w:jc w:val="both"/>
              <w:rPr>
                <w:rFonts w:ascii="Trebuchet MS" w:hAnsi="Trebuchet MS"/>
                <w:b w:val="0"/>
                <w:bCs/>
                <w:spacing w:val="4"/>
                <w:szCs w:val="18"/>
                <w:lang w:val="en-GB"/>
              </w:rPr>
            </w:pPr>
          </w:p>
          <w:p w14:paraId="2F2D5200" w14:textId="0F18A406" w:rsidR="009522DC" w:rsidRPr="00A91882" w:rsidRDefault="009522DC" w:rsidP="007C66CE">
            <w:pPr>
              <w:jc w:val="both"/>
              <w:rPr>
                <w:rFonts w:ascii="Trebuchet MS" w:hAnsi="Trebuchet MS"/>
                <w:bCs/>
                <w:spacing w:val="4"/>
                <w:szCs w:val="18"/>
                <w:lang w:val="en-GB"/>
              </w:rPr>
            </w:pPr>
            <w:r>
              <w:rPr>
                <w:rFonts w:ascii="Trebuchet MS" w:hAnsi="Trebuchet MS"/>
                <w:bCs/>
                <w:spacing w:val="4"/>
                <w:szCs w:val="18"/>
                <w:lang w:val="en-GB"/>
              </w:rPr>
              <w:t xml:space="preserve">Comments </w:t>
            </w:r>
          </w:p>
        </w:tc>
      </w:tr>
      <w:tr w:rsidR="009522DC" w:rsidRPr="00C8401D" w14:paraId="6139823A" w14:textId="5C168ED2" w:rsidTr="00A16B75">
        <w:trPr>
          <w:cnfStyle w:val="100000000000" w:firstRow="1" w:lastRow="0" w:firstColumn="0" w:lastColumn="0" w:oddVBand="0" w:evenVBand="0" w:oddHBand="0" w:evenHBand="0" w:firstRowFirstColumn="0" w:firstRowLastColumn="0" w:lastRowFirstColumn="0" w:lastRowLastColumn="0"/>
          <w:trHeight w:val="58"/>
          <w:tblHeader/>
        </w:trPr>
        <w:tc>
          <w:tcPr>
            <w:tcW w:w="1530" w:type="dxa"/>
            <w:vMerge/>
            <w:vAlign w:val="center"/>
          </w:tcPr>
          <w:p w14:paraId="7A35F581" w14:textId="77777777" w:rsidR="009522DC" w:rsidRPr="00BC0923" w:rsidRDefault="009522DC" w:rsidP="007C66CE">
            <w:pPr>
              <w:spacing w:line="264" w:lineRule="auto"/>
              <w:jc w:val="both"/>
              <w:rPr>
                <w:rFonts w:ascii="Trebuchet MS" w:hAnsi="Trebuchet MS"/>
                <w:spacing w:val="4"/>
                <w:szCs w:val="18"/>
              </w:rPr>
            </w:pPr>
          </w:p>
        </w:tc>
        <w:tc>
          <w:tcPr>
            <w:tcW w:w="1260" w:type="dxa"/>
            <w:vMerge/>
          </w:tcPr>
          <w:p w14:paraId="03184390" w14:textId="77777777" w:rsidR="009522DC" w:rsidRPr="00CE1589" w:rsidRDefault="009522DC" w:rsidP="007C66CE">
            <w:pPr>
              <w:jc w:val="both"/>
              <w:rPr>
                <w:rFonts w:ascii="Trebuchet MS" w:hAnsi="Trebuchet MS"/>
                <w:b w:val="0"/>
                <w:bCs/>
                <w:spacing w:val="4"/>
                <w:szCs w:val="18"/>
                <w:lang w:val="en-GB"/>
              </w:rPr>
            </w:pPr>
          </w:p>
        </w:tc>
        <w:tc>
          <w:tcPr>
            <w:tcW w:w="1260" w:type="dxa"/>
            <w:vAlign w:val="center"/>
          </w:tcPr>
          <w:p w14:paraId="26737B6D" w14:textId="2A378C98" w:rsidR="009522DC" w:rsidRDefault="009522DC" w:rsidP="007C66CE">
            <w:pPr>
              <w:jc w:val="both"/>
              <w:rPr>
                <w:rFonts w:ascii="Trebuchet MS" w:hAnsi="Trebuchet MS"/>
                <w:b w:val="0"/>
                <w:bCs/>
                <w:spacing w:val="4"/>
                <w:szCs w:val="18"/>
              </w:rPr>
            </w:pPr>
            <w:r>
              <w:rPr>
                <w:rFonts w:ascii="Trebuchet MS" w:hAnsi="Trebuchet MS"/>
                <w:b w:val="0"/>
                <w:bCs/>
                <w:spacing w:val="4"/>
                <w:szCs w:val="18"/>
              </w:rPr>
              <w:t>2023E</w:t>
            </w:r>
          </w:p>
        </w:tc>
        <w:tc>
          <w:tcPr>
            <w:tcW w:w="1440" w:type="dxa"/>
            <w:vAlign w:val="center"/>
          </w:tcPr>
          <w:p w14:paraId="3752C08B" w14:textId="1D15F183" w:rsidR="009522DC" w:rsidRDefault="009522DC" w:rsidP="007C66CE">
            <w:pPr>
              <w:jc w:val="both"/>
              <w:rPr>
                <w:rFonts w:ascii="Trebuchet MS" w:hAnsi="Trebuchet MS"/>
                <w:b w:val="0"/>
                <w:bCs/>
                <w:spacing w:val="4"/>
                <w:szCs w:val="18"/>
              </w:rPr>
            </w:pPr>
            <w:r>
              <w:rPr>
                <w:rFonts w:ascii="Trebuchet MS" w:hAnsi="Trebuchet MS"/>
                <w:b w:val="0"/>
                <w:bCs/>
                <w:spacing w:val="4"/>
                <w:szCs w:val="18"/>
              </w:rPr>
              <w:t>2028P</w:t>
            </w:r>
          </w:p>
        </w:tc>
        <w:tc>
          <w:tcPr>
            <w:tcW w:w="1710" w:type="dxa"/>
            <w:vAlign w:val="center"/>
          </w:tcPr>
          <w:p w14:paraId="54E49BCA" w14:textId="28593762" w:rsidR="009522DC" w:rsidRPr="00072F86" w:rsidRDefault="009522DC" w:rsidP="007C66CE">
            <w:pPr>
              <w:jc w:val="both"/>
              <w:rPr>
                <w:rFonts w:ascii="Trebuchet MS" w:hAnsi="Trebuchet MS"/>
                <w:b w:val="0"/>
                <w:spacing w:val="4"/>
                <w:szCs w:val="18"/>
              </w:rPr>
            </w:pPr>
            <w:r w:rsidRPr="00072F86">
              <w:rPr>
                <w:rFonts w:ascii="Trebuchet MS" w:hAnsi="Trebuchet MS"/>
                <w:b w:val="0"/>
                <w:spacing w:val="4"/>
                <w:szCs w:val="18"/>
              </w:rPr>
              <w:t>2032P</w:t>
            </w:r>
          </w:p>
        </w:tc>
        <w:tc>
          <w:tcPr>
            <w:tcW w:w="3603" w:type="dxa"/>
            <w:vMerge/>
          </w:tcPr>
          <w:p w14:paraId="6871E5A8" w14:textId="77777777" w:rsidR="009522DC" w:rsidRPr="00072F86" w:rsidRDefault="009522DC" w:rsidP="007C66CE">
            <w:pPr>
              <w:jc w:val="both"/>
              <w:rPr>
                <w:rFonts w:ascii="Trebuchet MS" w:hAnsi="Trebuchet MS"/>
                <w:b w:val="0"/>
                <w:spacing w:val="4"/>
                <w:szCs w:val="18"/>
              </w:rPr>
            </w:pPr>
          </w:p>
        </w:tc>
      </w:tr>
      <w:tr w:rsidR="00F8693E" w:rsidRPr="00C8401D" w14:paraId="44EEFFB7" w14:textId="38327EE7" w:rsidTr="00A16B75">
        <w:trPr>
          <w:cnfStyle w:val="000000100000" w:firstRow="0" w:lastRow="0" w:firstColumn="0" w:lastColumn="0" w:oddVBand="0" w:evenVBand="0" w:oddHBand="1" w:evenHBand="0" w:firstRowFirstColumn="0" w:firstRowLastColumn="0" w:lastRowFirstColumn="0" w:lastRowLastColumn="0"/>
          <w:trHeight w:val="23"/>
        </w:trPr>
        <w:tc>
          <w:tcPr>
            <w:tcW w:w="1530" w:type="dxa"/>
            <w:vAlign w:val="center"/>
          </w:tcPr>
          <w:p w14:paraId="502E3D86" w14:textId="5F29AED1" w:rsidR="0043660A" w:rsidRPr="00C8401D" w:rsidRDefault="0043660A" w:rsidP="007C66CE">
            <w:pPr>
              <w:spacing w:line="264" w:lineRule="auto"/>
              <w:jc w:val="both"/>
              <w:rPr>
                <w:rFonts w:ascii="Trebuchet MS" w:hAnsi="Trebuchet MS"/>
                <w:spacing w:val="4"/>
                <w:sz w:val="16"/>
                <w:szCs w:val="18"/>
              </w:rPr>
            </w:pPr>
            <w:r w:rsidRPr="00884F3E">
              <w:rPr>
                <w:rFonts w:ascii="Trebuchet MS" w:hAnsi="Trebuchet MS"/>
                <w:spacing w:val="4"/>
                <w:sz w:val="16"/>
                <w:szCs w:val="18"/>
              </w:rPr>
              <w:t>APLNG</w:t>
            </w:r>
          </w:p>
        </w:tc>
        <w:tc>
          <w:tcPr>
            <w:tcW w:w="1260" w:type="dxa"/>
            <w:vAlign w:val="center"/>
          </w:tcPr>
          <w:p w14:paraId="56AD2DBE" w14:textId="0E64B690" w:rsidR="0043660A" w:rsidRPr="006F36BC" w:rsidRDefault="0043660A" w:rsidP="00F97DF2">
            <w:pPr>
              <w:spacing w:line="264" w:lineRule="auto"/>
              <w:jc w:val="center"/>
              <w:rPr>
                <w:rFonts w:ascii="Trebuchet MS" w:hAnsi="Trebuchet MS"/>
                <w:spacing w:val="4"/>
                <w:sz w:val="16"/>
              </w:rPr>
            </w:pPr>
            <w:r w:rsidRPr="006F36BC">
              <w:rPr>
                <w:rFonts w:ascii="Trebuchet MS" w:hAnsi="Trebuchet MS"/>
                <w:spacing w:val="4"/>
                <w:sz w:val="16"/>
              </w:rPr>
              <w:t>49.9 %</w:t>
            </w:r>
          </w:p>
        </w:tc>
        <w:tc>
          <w:tcPr>
            <w:tcW w:w="1260" w:type="dxa"/>
            <w:vAlign w:val="center"/>
          </w:tcPr>
          <w:p w14:paraId="3930BC3C" w14:textId="0691C5F2" w:rsidR="0043660A" w:rsidRPr="002F3CF5" w:rsidRDefault="0043660A" w:rsidP="00F97DF2">
            <w:pPr>
              <w:pStyle w:val="ListParagraph"/>
              <w:spacing w:line="264" w:lineRule="auto"/>
              <w:ind w:hanging="284"/>
              <w:jc w:val="center"/>
              <w:rPr>
                <w:rFonts w:ascii="Trebuchet MS" w:hAnsi="Trebuchet MS"/>
                <w:spacing w:val="4"/>
                <w:sz w:val="16"/>
              </w:rPr>
            </w:pPr>
            <w:r w:rsidRPr="007F414C">
              <w:rPr>
                <w:rFonts w:ascii="Trebuchet MS" w:hAnsi="Trebuchet MS"/>
                <w:spacing w:val="4"/>
                <w:sz w:val="16"/>
              </w:rPr>
              <w:t>4.35</w:t>
            </w:r>
          </w:p>
        </w:tc>
        <w:tc>
          <w:tcPr>
            <w:tcW w:w="1440" w:type="dxa"/>
            <w:vAlign w:val="center"/>
          </w:tcPr>
          <w:p w14:paraId="1DB2248A" w14:textId="0C85613B" w:rsidR="0043660A" w:rsidRPr="006A1EE6" w:rsidRDefault="0043660A" w:rsidP="00F97DF2">
            <w:pPr>
              <w:pStyle w:val="ListParagraph"/>
              <w:spacing w:line="264" w:lineRule="auto"/>
              <w:ind w:hanging="464"/>
              <w:jc w:val="center"/>
              <w:rPr>
                <w:rFonts w:ascii="Trebuchet MS" w:hAnsi="Trebuchet MS"/>
                <w:spacing w:val="4"/>
                <w:sz w:val="16"/>
              </w:rPr>
            </w:pPr>
            <w:r w:rsidRPr="006A1EE6">
              <w:rPr>
                <w:rFonts w:ascii="Trebuchet MS" w:hAnsi="Trebuchet MS"/>
                <w:spacing w:val="4"/>
                <w:sz w:val="16"/>
                <w:lang w:val="en-GB"/>
              </w:rPr>
              <w:t>4.35</w:t>
            </w:r>
          </w:p>
        </w:tc>
        <w:tc>
          <w:tcPr>
            <w:tcW w:w="1710" w:type="dxa"/>
            <w:vAlign w:val="center"/>
          </w:tcPr>
          <w:p w14:paraId="7662BCB9" w14:textId="73EFDD7C" w:rsidR="0043660A" w:rsidRPr="006A1EE6" w:rsidRDefault="0043660A" w:rsidP="00F97DF2">
            <w:pPr>
              <w:pStyle w:val="ListParagraph"/>
              <w:spacing w:line="264" w:lineRule="auto"/>
              <w:ind w:hanging="464"/>
              <w:jc w:val="center"/>
              <w:rPr>
                <w:rFonts w:ascii="Trebuchet MS" w:hAnsi="Trebuchet MS"/>
                <w:spacing w:val="4"/>
                <w:sz w:val="16"/>
              </w:rPr>
            </w:pPr>
            <w:r w:rsidRPr="006A1EE6">
              <w:rPr>
                <w:rFonts w:ascii="Trebuchet MS" w:hAnsi="Trebuchet MS"/>
                <w:spacing w:val="4"/>
                <w:sz w:val="16"/>
                <w:lang w:val="en-GB"/>
              </w:rPr>
              <w:t>4.35</w:t>
            </w:r>
          </w:p>
        </w:tc>
        <w:tc>
          <w:tcPr>
            <w:tcW w:w="3603" w:type="dxa"/>
          </w:tcPr>
          <w:p w14:paraId="336BA938" w14:textId="1C4119C2" w:rsidR="001E52DC" w:rsidRPr="001E52DC" w:rsidRDefault="001E52DC" w:rsidP="007C66CE">
            <w:pPr>
              <w:pStyle w:val="ListParagraph"/>
              <w:numPr>
                <w:ilvl w:val="0"/>
                <w:numId w:val="6"/>
              </w:numPr>
              <w:spacing w:line="264" w:lineRule="auto"/>
              <w:ind w:left="516"/>
              <w:jc w:val="both"/>
              <w:rPr>
                <w:rFonts w:ascii="Trebuchet MS" w:hAnsi="Trebuchet MS"/>
                <w:spacing w:val="4"/>
                <w:sz w:val="16"/>
                <w:lang w:val="en-GB"/>
              </w:rPr>
            </w:pPr>
            <w:r w:rsidRPr="001E52DC">
              <w:rPr>
                <w:rFonts w:ascii="Trebuchet MS" w:hAnsi="Trebuchet MS"/>
                <w:spacing w:val="4"/>
                <w:sz w:val="16"/>
                <w:lang w:val="en-GB"/>
              </w:rPr>
              <w:t xml:space="preserve">COP plans to be an upstream operator and acquire a considerable stake. Its stake in APLNG is expected to be ~50% by Q2’23. </w:t>
            </w:r>
          </w:p>
          <w:p w14:paraId="043B245C" w14:textId="4447A13C" w:rsidR="0043660A" w:rsidRPr="006A1EE6" w:rsidRDefault="001E52DC" w:rsidP="007C66CE">
            <w:pPr>
              <w:pStyle w:val="ListParagraph"/>
              <w:numPr>
                <w:ilvl w:val="0"/>
                <w:numId w:val="6"/>
              </w:numPr>
              <w:spacing w:line="264" w:lineRule="auto"/>
              <w:ind w:left="516"/>
              <w:jc w:val="both"/>
              <w:rPr>
                <w:rFonts w:ascii="Trebuchet MS" w:hAnsi="Trebuchet MS"/>
                <w:spacing w:val="4"/>
                <w:sz w:val="16"/>
                <w:lang w:val="en-GB"/>
              </w:rPr>
            </w:pPr>
            <w:r w:rsidRPr="001E52DC">
              <w:rPr>
                <w:rFonts w:ascii="Trebuchet MS" w:eastAsia="Times New Roman" w:hAnsi="Trebuchet MS" w:cs="Times New Roman"/>
                <w:color w:val="auto"/>
                <w:spacing w:val="4"/>
                <w:sz w:val="16"/>
                <w:szCs w:val="24"/>
                <w:lang w:val="en-GB"/>
              </w:rPr>
              <w:t>Around 90% of the project volumes are under a long-term contract.</w:t>
            </w:r>
          </w:p>
        </w:tc>
      </w:tr>
      <w:tr w:rsidR="00F8693E" w:rsidRPr="00C8401D" w14:paraId="15400DB2" w14:textId="546CCBCD" w:rsidTr="00A16B75">
        <w:trPr>
          <w:cnfStyle w:val="000000010000" w:firstRow="0" w:lastRow="0" w:firstColumn="0" w:lastColumn="0" w:oddVBand="0" w:evenVBand="0" w:oddHBand="0" w:evenHBand="1" w:firstRowFirstColumn="0" w:firstRowLastColumn="0" w:lastRowFirstColumn="0" w:lastRowLastColumn="0"/>
          <w:trHeight w:val="23"/>
        </w:trPr>
        <w:tc>
          <w:tcPr>
            <w:tcW w:w="1530" w:type="dxa"/>
            <w:vAlign w:val="center"/>
          </w:tcPr>
          <w:p w14:paraId="1FD4E8B9" w14:textId="5FA54D76" w:rsidR="0043660A" w:rsidRPr="00C8401D" w:rsidRDefault="0043660A" w:rsidP="007C66CE">
            <w:pPr>
              <w:spacing w:line="264" w:lineRule="auto"/>
              <w:jc w:val="both"/>
              <w:rPr>
                <w:rFonts w:ascii="Trebuchet MS" w:hAnsi="Trebuchet MS"/>
                <w:spacing w:val="4"/>
                <w:sz w:val="16"/>
                <w:szCs w:val="18"/>
              </w:rPr>
            </w:pPr>
            <w:r>
              <w:rPr>
                <w:rFonts w:ascii="Trebuchet MS" w:hAnsi="Trebuchet MS"/>
                <w:spacing w:val="4"/>
                <w:sz w:val="16"/>
                <w:szCs w:val="18"/>
              </w:rPr>
              <w:t>Qatargas 3</w:t>
            </w:r>
          </w:p>
        </w:tc>
        <w:tc>
          <w:tcPr>
            <w:tcW w:w="1260" w:type="dxa"/>
            <w:vAlign w:val="center"/>
          </w:tcPr>
          <w:p w14:paraId="176D925E" w14:textId="7A157A16" w:rsidR="0043660A" w:rsidRPr="00830E28" w:rsidRDefault="0043660A" w:rsidP="00F97DF2">
            <w:pPr>
              <w:spacing w:line="264" w:lineRule="auto"/>
              <w:jc w:val="center"/>
              <w:rPr>
                <w:rFonts w:ascii="Trebuchet MS" w:hAnsi="Trebuchet MS"/>
                <w:spacing w:val="4"/>
                <w:sz w:val="16"/>
              </w:rPr>
            </w:pPr>
            <w:r w:rsidRPr="00830E28">
              <w:rPr>
                <w:rFonts w:ascii="Trebuchet MS" w:hAnsi="Trebuchet MS"/>
                <w:spacing w:val="4"/>
                <w:sz w:val="16"/>
              </w:rPr>
              <w:t>30 %</w:t>
            </w:r>
          </w:p>
        </w:tc>
        <w:tc>
          <w:tcPr>
            <w:tcW w:w="1260" w:type="dxa"/>
            <w:vAlign w:val="center"/>
          </w:tcPr>
          <w:p w14:paraId="04C276F1" w14:textId="7195450C" w:rsidR="0043660A" w:rsidRPr="006A1EE6" w:rsidRDefault="0043660A" w:rsidP="00F97DF2">
            <w:pPr>
              <w:pStyle w:val="ListParagraph"/>
              <w:spacing w:line="264" w:lineRule="auto"/>
              <w:ind w:left="436" w:firstLine="0"/>
              <w:jc w:val="center"/>
              <w:rPr>
                <w:rFonts w:ascii="Trebuchet MS" w:hAnsi="Trebuchet MS"/>
                <w:spacing w:val="4"/>
                <w:sz w:val="16"/>
              </w:rPr>
            </w:pPr>
            <w:r w:rsidRPr="006A1EE6">
              <w:rPr>
                <w:rFonts w:ascii="Trebuchet MS" w:hAnsi="Trebuchet MS"/>
                <w:spacing w:val="4"/>
                <w:sz w:val="16"/>
                <w:lang w:val="en-GB"/>
              </w:rPr>
              <w:t>2.65</w:t>
            </w:r>
          </w:p>
        </w:tc>
        <w:tc>
          <w:tcPr>
            <w:tcW w:w="1440" w:type="dxa"/>
            <w:vAlign w:val="center"/>
          </w:tcPr>
          <w:p w14:paraId="3359BF49" w14:textId="514BF677" w:rsidR="0043660A" w:rsidRPr="006A1EE6" w:rsidRDefault="0043660A" w:rsidP="00F97DF2">
            <w:pPr>
              <w:pStyle w:val="ListParagraph"/>
              <w:spacing w:line="264" w:lineRule="auto"/>
              <w:ind w:hanging="720"/>
              <w:jc w:val="center"/>
              <w:rPr>
                <w:rFonts w:ascii="Trebuchet MS" w:hAnsi="Trebuchet MS"/>
                <w:spacing w:val="4"/>
                <w:sz w:val="16"/>
              </w:rPr>
            </w:pPr>
            <w:r w:rsidRPr="006A1EE6">
              <w:rPr>
                <w:rFonts w:ascii="Trebuchet MS" w:hAnsi="Trebuchet MS"/>
                <w:spacing w:val="4"/>
                <w:sz w:val="16"/>
                <w:lang w:val="en-GB"/>
              </w:rPr>
              <w:t>2.65</w:t>
            </w:r>
          </w:p>
        </w:tc>
        <w:tc>
          <w:tcPr>
            <w:tcW w:w="1710" w:type="dxa"/>
            <w:vAlign w:val="center"/>
          </w:tcPr>
          <w:p w14:paraId="57D15894" w14:textId="29473FFD" w:rsidR="0043660A" w:rsidRPr="006A1EE6" w:rsidRDefault="0043660A" w:rsidP="00F97DF2">
            <w:pPr>
              <w:pStyle w:val="ListParagraph"/>
              <w:spacing w:line="264" w:lineRule="auto"/>
              <w:ind w:hanging="824"/>
              <w:jc w:val="center"/>
              <w:rPr>
                <w:rFonts w:ascii="Trebuchet MS" w:hAnsi="Trebuchet MS"/>
                <w:spacing w:val="4"/>
                <w:sz w:val="16"/>
              </w:rPr>
            </w:pPr>
            <w:r w:rsidRPr="006A1EE6">
              <w:rPr>
                <w:rFonts w:ascii="Trebuchet MS" w:hAnsi="Trebuchet MS"/>
                <w:spacing w:val="4"/>
                <w:sz w:val="16"/>
                <w:lang w:val="en-GB"/>
              </w:rPr>
              <w:t>2.65</w:t>
            </w:r>
          </w:p>
        </w:tc>
        <w:tc>
          <w:tcPr>
            <w:tcW w:w="3603" w:type="dxa"/>
          </w:tcPr>
          <w:p w14:paraId="6CD355BB" w14:textId="62860C3F" w:rsidR="0043660A" w:rsidRPr="006A1EE6" w:rsidRDefault="00D45679" w:rsidP="007C66CE">
            <w:pPr>
              <w:pStyle w:val="ListParagraph"/>
              <w:numPr>
                <w:ilvl w:val="0"/>
                <w:numId w:val="6"/>
              </w:numPr>
              <w:spacing w:line="264" w:lineRule="auto"/>
              <w:ind w:left="516"/>
              <w:jc w:val="both"/>
              <w:rPr>
                <w:rFonts w:ascii="Trebuchet MS" w:hAnsi="Trebuchet MS"/>
                <w:spacing w:val="4"/>
                <w:sz w:val="16"/>
                <w:lang w:val="en-GB"/>
              </w:rPr>
            </w:pPr>
            <w:r w:rsidRPr="00D45679">
              <w:rPr>
                <w:rFonts w:ascii="Trebuchet MS" w:hAnsi="Trebuchet MS"/>
                <w:spacing w:val="4"/>
                <w:sz w:val="16"/>
                <w:lang w:val="en-GB"/>
              </w:rPr>
              <w:t>The project supplies gas to Asia and Europe.</w:t>
            </w:r>
          </w:p>
        </w:tc>
      </w:tr>
      <w:tr w:rsidR="00F8693E" w:rsidRPr="00C8401D" w14:paraId="6069829C" w14:textId="155DAE00" w:rsidTr="00A16B75">
        <w:trPr>
          <w:cnfStyle w:val="000000100000" w:firstRow="0" w:lastRow="0" w:firstColumn="0" w:lastColumn="0" w:oddVBand="0" w:evenVBand="0" w:oddHBand="1" w:evenHBand="0" w:firstRowFirstColumn="0" w:firstRowLastColumn="0" w:lastRowFirstColumn="0" w:lastRowLastColumn="0"/>
          <w:trHeight w:val="23"/>
        </w:trPr>
        <w:tc>
          <w:tcPr>
            <w:tcW w:w="1530" w:type="dxa"/>
            <w:vAlign w:val="center"/>
          </w:tcPr>
          <w:p w14:paraId="555A16AB" w14:textId="68F6E320" w:rsidR="0043660A" w:rsidRPr="00C8401D" w:rsidRDefault="0043660A" w:rsidP="007C66CE">
            <w:pPr>
              <w:spacing w:line="264" w:lineRule="auto"/>
              <w:jc w:val="both"/>
              <w:rPr>
                <w:rFonts w:ascii="Trebuchet MS" w:hAnsi="Trebuchet MS"/>
                <w:spacing w:val="4"/>
                <w:sz w:val="16"/>
                <w:szCs w:val="18"/>
              </w:rPr>
            </w:pPr>
            <w:r w:rsidRPr="00816310">
              <w:rPr>
                <w:rFonts w:ascii="Trebuchet MS" w:hAnsi="Trebuchet MS"/>
                <w:spacing w:val="4"/>
                <w:sz w:val="16"/>
                <w:szCs w:val="18"/>
              </w:rPr>
              <w:t>Qatargas (NFE/NFS)</w:t>
            </w:r>
            <w:r w:rsidR="00D5054E">
              <w:rPr>
                <w:rFonts w:ascii="Trebuchet MS" w:hAnsi="Trebuchet MS"/>
                <w:spacing w:val="4"/>
                <w:sz w:val="16"/>
                <w:szCs w:val="18"/>
              </w:rPr>
              <w:t>-gas field</w:t>
            </w:r>
          </w:p>
        </w:tc>
        <w:tc>
          <w:tcPr>
            <w:tcW w:w="1260" w:type="dxa"/>
            <w:vAlign w:val="center"/>
          </w:tcPr>
          <w:p w14:paraId="6A51F53A" w14:textId="6D14B1B2" w:rsidR="0043660A" w:rsidRPr="00830E28" w:rsidRDefault="008D28FC" w:rsidP="00F97DF2">
            <w:pPr>
              <w:spacing w:line="264" w:lineRule="auto"/>
              <w:jc w:val="center"/>
              <w:rPr>
                <w:rFonts w:ascii="Trebuchet MS" w:hAnsi="Trebuchet MS"/>
                <w:spacing w:val="4"/>
                <w:sz w:val="16"/>
              </w:rPr>
            </w:pPr>
            <w:r>
              <w:rPr>
                <w:rFonts w:ascii="Trebuchet MS" w:hAnsi="Trebuchet MS"/>
                <w:spacing w:val="4"/>
                <w:sz w:val="16"/>
              </w:rPr>
              <w:t>6.25%</w:t>
            </w:r>
          </w:p>
        </w:tc>
        <w:tc>
          <w:tcPr>
            <w:tcW w:w="1260" w:type="dxa"/>
            <w:vAlign w:val="center"/>
          </w:tcPr>
          <w:p w14:paraId="3E4D89F5" w14:textId="58EF8183" w:rsidR="0043660A" w:rsidRPr="00C8401D" w:rsidRDefault="0043660A" w:rsidP="00F97DF2">
            <w:pPr>
              <w:pStyle w:val="ListParagraph"/>
              <w:spacing w:line="264" w:lineRule="auto"/>
              <w:ind w:left="436" w:firstLine="0"/>
              <w:jc w:val="center"/>
              <w:rPr>
                <w:rFonts w:ascii="Trebuchet MS" w:hAnsi="Trebuchet MS"/>
                <w:spacing w:val="4"/>
                <w:sz w:val="16"/>
              </w:rPr>
            </w:pPr>
            <w:r>
              <w:rPr>
                <w:rFonts w:ascii="Trebuchet MS" w:hAnsi="Trebuchet MS"/>
                <w:spacing w:val="4"/>
                <w:sz w:val="16"/>
              </w:rPr>
              <w:t>-</w:t>
            </w:r>
          </w:p>
        </w:tc>
        <w:tc>
          <w:tcPr>
            <w:tcW w:w="1440" w:type="dxa"/>
            <w:vAlign w:val="center"/>
          </w:tcPr>
          <w:p w14:paraId="3FB24642" w14:textId="193B0D58" w:rsidR="0043660A" w:rsidRPr="00C8401D" w:rsidRDefault="0043660A" w:rsidP="00F97DF2">
            <w:pPr>
              <w:pStyle w:val="ListParagraph"/>
              <w:spacing w:line="264" w:lineRule="auto"/>
              <w:ind w:hanging="734"/>
              <w:jc w:val="center"/>
              <w:rPr>
                <w:rFonts w:ascii="Trebuchet MS" w:hAnsi="Trebuchet MS"/>
                <w:spacing w:val="4"/>
                <w:sz w:val="16"/>
              </w:rPr>
            </w:pPr>
            <w:r>
              <w:rPr>
                <w:rFonts w:ascii="Trebuchet MS" w:hAnsi="Trebuchet MS"/>
                <w:spacing w:val="4"/>
                <w:sz w:val="16"/>
              </w:rPr>
              <w:t>2</w:t>
            </w:r>
            <w:r w:rsidR="00A002D9">
              <w:rPr>
                <w:rFonts w:ascii="Trebuchet MS" w:hAnsi="Trebuchet MS"/>
                <w:spacing w:val="4"/>
                <w:sz w:val="16"/>
              </w:rPr>
              <w:t>.0</w:t>
            </w:r>
          </w:p>
        </w:tc>
        <w:tc>
          <w:tcPr>
            <w:tcW w:w="1710" w:type="dxa"/>
            <w:vAlign w:val="center"/>
          </w:tcPr>
          <w:p w14:paraId="1CEA37C0" w14:textId="7B9BBA6E" w:rsidR="0043660A" w:rsidRPr="00C8401D" w:rsidRDefault="0043660A" w:rsidP="00F97DF2">
            <w:pPr>
              <w:pStyle w:val="ListParagraph"/>
              <w:spacing w:line="264" w:lineRule="auto"/>
              <w:ind w:hanging="824"/>
              <w:jc w:val="center"/>
              <w:rPr>
                <w:rFonts w:ascii="Trebuchet MS" w:hAnsi="Trebuchet MS"/>
                <w:spacing w:val="4"/>
                <w:sz w:val="16"/>
              </w:rPr>
            </w:pPr>
            <w:r>
              <w:rPr>
                <w:rFonts w:ascii="Trebuchet MS" w:hAnsi="Trebuchet MS"/>
                <w:spacing w:val="4"/>
                <w:sz w:val="16"/>
              </w:rPr>
              <w:t>2</w:t>
            </w:r>
            <w:r w:rsidR="00360895">
              <w:rPr>
                <w:rFonts w:ascii="Trebuchet MS" w:hAnsi="Trebuchet MS"/>
                <w:spacing w:val="4"/>
                <w:sz w:val="16"/>
              </w:rPr>
              <w:t>.0</w:t>
            </w:r>
          </w:p>
        </w:tc>
        <w:tc>
          <w:tcPr>
            <w:tcW w:w="3603" w:type="dxa"/>
          </w:tcPr>
          <w:p w14:paraId="45E904C0" w14:textId="6772DA4B" w:rsidR="0043660A" w:rsidRPr="00F7335C" w:rsidRDefault="00F7335C" w:rsidP="007C66CE">
            <w:pPr>
              <w:pStyle w:val="ListParagraph"/>
              <w:numPr>
                <w:ilvl w:val="0"/>
                <w:numId w:val="6"/>
              </w:numPr>
              <w:spacing w:line="264" w:lineRule="auto"/>
              <w:ind w:left="516"/>
              <w:jc w:val="both"/>
              <w:rPr>
                <w:rFonts w:ascii="Trebuchet MS" w:eastAsia="Times New Roman" w:hAnsi="Trebuchet MS" w:cs="Times New Roman"/>
                <w:color w:val="auto"/>
                <w:spacing w:val="4"/>
                <w:sz w:val="16"/>
                <w:szCs w:val="18"/>
              </w:rPr>
            </w:pPr>
            <w:r w:rsidRPr="00F7335C">
              <w:rPr>
                <w:rFonts w:ascii="Trebuchet MS" w:eastAsia="Times New Roman" w:hAnsi="Trebuchet MS" w:cs="Times New Roman"/>
                <w:color w:val="auto"/>
                <w:spacing w:val="4"/>
                <w:sz w:val="16"/>
                <w:szCs w:val="18"/>
              </w:rPr>
              <w:t xml:space="preserve">COP </w:t>
            </w:r>
            <w:r w:rsidR="003278FA">
              <w:rPr>
                <w:rFonts w:ascii="Trebuchet MS" w:eastAsia="Times New Roman" w:hAnsi="Trebuchet MS" w:cs="Times New Roman"/>
                <w:color w:val="auto"/>
                <w:spacing w:val="4"/>
                <w:sz w:val="16"/>
                <w:szCs w:val="18"/>
              </w:rPr>
              <w:t>to</w:t>
            </w:r>
            <w:r w:rsidRPr="00F7335C">
              <w:rPr>
                <w:rFonts w:ascii="Trebuchet MS" w:eastAsia="Times New Roman" w:hAnsi="Trebuchet MS" w:cs="Times New Roman"/>
                <w:color w:val="auto"/>
                <w:spacing w:val="4"/>
                <w:sz w:val="16"/>
                <w:szCs w:val="18"/>
              </w:rPr>
              <w:t xml:space="preserve"> acquire a 6.25% stake in Qatar North Field South (NFS) </w:t>
            </w:r>
            <w:r w:rsidR="001774E7">
              <w:rPr>
                <w:rFonts w:ascii="Trebuchet MS" w:eastAsia="Times New Roman" w:hAnsi="Trebuchet MS" w:cs="Times New Roman"/>
                <w:color w:val="auto"/>
                <w:spacing w:val="4"/>
                <w:sz w:val="16"/>
                <w:szCs w:val="18"/>
              </w:rPr>
              <w:t xml:space="preserve">gas </w:t>
            </w:r>
            <w:r w:rsidRPr="00F7335C">
              <w:rPr>
                <w:rFonts w:ascii="Trebuchet MS" w:eastAsia="Times New Roman" w:hAnsi="Trebuchet MS" w:cs="Times New Roman"/>
                <w:color w:val="auto"/>
                <w:spacing w:val="4"/>
                <w:sz w:val="16"/>
                <w:szCs w:val="18"/>
              </w:rPr>
              <w:t>project, out of a total 25% interest available for international players.</w:t>
            </w:r>
          </w:p>
        </w:tc>
      </w:tr>
      <w:tr w:rsidR="00F8693E" w:rsidRPr="00C8401D" w14:paraId="6029D430" w14:textId="023124CB" w:rsidTr="00A16B75">
        <w:trPr>
          <w:cnfStyle w:val="000000010000" w:firstRow="0" w:lastRow="0" w:firstColumn="0" w:lastColumn="0" w:oddVBand="0" w:evenVBand="0" w:oddHBand="0" w:evenHBand="1" w:firstRowFirstColumn="0" w:firstRowLastColumn="0" w:lastRowFirstColumn="0" w:lastRowLastColumn="0"/>
          <w:trHeight w:val="23"/>
        </w:trPr>
        <w:tc>
          <w:tcPr>
            <w:tcW w:w="1530" w:type="dxa"/>
            <w:vAlign w:val="center"/>
          </w:tcPr>
          <w:p w14:paraId="4AC48DE9" w14:textId="558BB1BF" w:rsidR="0043660A" w:rsidRDefault="0043660A" w:rsidP="007C66CE">
            <w:pPr>
              <w:spacing w:line="264" w:lineRule="auto"/>
              <w:jc w:val="both"/>
              <w:rPr>
                <w:rFonts w:ascii="Trebuchet MS" w:hAnsi="Trebuchet MS"/>
                <w:spacing w:val="4"/>
                <w:sz w:val="16"/>
                <w:szCs w:val="18"/>
              </w:rPr>
            </w:pPr>
            <w:r w:rsidRPr="00816310">
              <w:rPr>
                <w:rFonts w:ascii="Trebuchet MS" w:hAnsi="Trebuchet MS"/>
                <w:spacing w:val="4"/>
                <w:sz w:val="16"/>
                <w:szCs w:val="18"/>
              </w:rPr>
              <w:t>Port Arthur LNG (phase 1)</w:t>
            </w:r>
          </w:p>
        </w:tc>
        <w:tc>
          <w:tcPr>
            <w:tcW w:w="1260" w:type="dxa"/>
            <w:vAlign w:val="center"/>
          </w:tcPr>
          <w:p w14:paraId="11B7E7D7" w14:textId="4E479C49" w:rsidR="0043660A" w:rsidRPr="00830E28" w:rsidRDefault="0043660A" w:rsidP="00F97DF2">
            <w:pPr>
              <w:spacing w:line="264" w:lineRule="auto"/>
              <w:jc w:val="center"/>
              <w:rPr>
                <w:rFonts w:ascii="Trebuchet MS" w:hAnsi="Trebuchet MS"/>
                <w:spacing w:val="4"/>
                <w:sz w:val="16"/>
              </w:rPr>
            </w:pPr>
            <w:r w:rsidRPr="00830E28">
              <w:rPr>
                <w:rFonts w:ascii="Trebuchet MS" w:hAnsi="Trebuchet MS"/>
                <w:spacing w:val="4"/>
                <w:sz w:val="16"/>
              </w:rPr>
              <w:t>30 %</w:t>
            </w:r>
          </w:p>
        </w:tc>
        <w:tc>
          <w:tcPr>
            <w:tcW w:w="1260" w:type="dxa"/>
            <w:vAlign w:val="center"/>
          </w:tcPr>
          <w:p w14:paraId="556CC54C" w14:textId="70DA4178" w:rsidR="0043660A" w:rsidRPr="00607A41" w:rsidRDefault="0043660A" w:rsidP="00F97DF2">
            <w:pPr>
              <w:pStyle w:val="ListParagraph"/>
              <w:spacing w:line="264" w:lineRule="auto"/>
              <w:ind w:left="436" w:firstLine="0"/>
              <w:jc w:val="center"/>
              <w:rPr>
                <w:rFonts w:ascii="Trebuchet MS" w:hAnsi="Trebuchet MS"/>
                <w:spacing w:val="4"/>
                <w:sz w:val="16"/>
              </w:rPr>
            </w:pPr>
            <w:r>
              <w:rPr>
                <w:rFonts w:ascii="Trebuchet MS" w:hAnsi="Trebuchet MS"/>
                <w:spacing w:val="4"/>
                <w:sz w:val="16"/>
              </w:rPr>
              <w:t>-</w:t>
            </w:r>
          </w:p>
        </w:tc>
        <w:tc>
          <w:tcPr>
            <w:tcW w:w="1440" w:type="dxa"/>
            <w:vAlign w:val="center"/>
          </w:tcPr>
          <w:p w14:paraId="48D9CFF2" w14:textId="4A86BCD2" w:rsidR="0043660A" w:rsidRPr="00607A41" w:rsidRDefault="0043660A" w:rsidP="00F97DF2">
            <w:pPr>
              <w:pStyle w:val="ListParagraph"/>
              <w:spacing w:line="264" w:lineRule="auto"/>
              <w:ind w:hanging="464"/>
              <w:jc w:val="center"/>
              <w:rPr>
                <w:rFonts w:ascii="Trebuchet MS" w:hAnsi="Trebuchet MS"/>
                <w:spacing w:val="4"/>
                <w:sz w:val="16"/>
              </w:rPr>
            </w:pPr>
            <w:r>
              <w:rPr>
                <w:rFonts w:ascii="Trebuchet MS" w:hAnsi="Trebuchet MS"/>
                <w:spacing w:val="4"/>
                <w:sz w:val="16"/>
              </w:rPr>
              <w:t>5.5</w:t>
            </w:r>
          </w:p>
        </w:tc>
        <w:tc>
          <w:tcPr>
            <w:tcW w:w="1710" w:type="dxa"/>
            <w:vAlign w:val="center"/>
          </w:tcPr>
          <w:p w14:paraId="5775E046" w14:textId="2CE22918" w:rsidR="0043660A" w:rsidRPr="00607A41" w:rsidRDefault="0043660A" w:rsidP="00F97DF2">
            <w:pPr>
              <w:pStyle w:val="ListParagraph"/>
              <w:spacing w:line="264" w:lineRule="auto"/>
              <w:ind w:left="526" w:hanging="630"/>
              <w:jc w:val="center"/>
              <w:rPr>
                <w:rFonts w:ascii="Trebuchet MS" w:hAnsi="Trebuchet MS"/>
                <w:spacing w:val="4"/>
                <w:sz w:val="16"/>
              </w:rPr>
            </w:pPr>
            <w:r>
              <w:rPr>
                <w:rFonts w:ascii="Trebuchet MS" w:hAnsi="Trebuchet MS"/>
                <w:spacing w:val="4"/>
                <w:sz w:val="16"/>
              </w:rPr>
              <w:t>5.5</w:t>
            </w:r>
          </w:p>
        </w:tc>
        <w:tc>
          <w:tcPr>
            <w:tcW w:w="3603" w:type="dxa"/>
          </w:tcPr>
          <w:p w14:paraId="31BC9B92" w14:textId="77777777" w:rsidR="0050265E" w:rsidRPr="0050265E" w:rsidRDefault="0050265E" w:rsidP="007C66CE">
            <w:pPr>
              <w:pStyle w:val="ListParagraph"/>
              <w:numPr>
                <w:ilvl w:val="0"/>
                <w:numId w:val="6"/>
              </w:numPr>
              <w:spacing w:line="264" w:lineRule="auto"/>
              <w:ind w:left="516"/>
              <w:jc w:val="both"/>
              <w:rPr>
                <w:rFonts w:ascii="Trebuchet MS" w:eastAsia="Times New Roman" w:hAnsi="Trebuchet MS" w:cs="Times New Roman"/>
                <w:color w:val="auto"/>
                <w:spacing w:val="4"/>
                <w:sz w:val="16"/>
                <w:szCs w:val="18"/>
              </w:rPr>
            </w:pPr>
            <w:r w:rsidRPr="0050265E">
              <w:rPr>
                <w:rFonts w:ascii="Trebuchet MS" w:eastAsia="Times New Roman" w:hAnsi="Trebuchet MS" w:cs="Times New Roman"/>
                <w:color w:val="auto"/>
                <w:spacing w:val="4"/>
                <w:sz w:val="16"/>
                <w:szCs w:val="18"/>
              </w:rPr>
              <w:t>Port Arthur (phase 1) is fully subscribed (weighted average of contract ~19 years).</w:t>
            </w:r>
          </w:p>
          <w:p w14:paraId="2BA8FB6B" w14:textId="77777777" w:rsidR="0050265E" w:rsidRPr="0050265E" w:rsidRDefault="0050265E" w:rsidP="007C66CE">
            <w:pPr>
              <w:pStyle w:val="ListParagraph"/>
              <w:numPr>
                <w:ilvl w:val="0"/>
                <w:numId w:val="6"/>
              </w:numPr>
              <w:spacing w:line="264" w:lineRule="auto"/>
              <w:ind w:left="516"/>
              <w:jc w:val="both"/>
              <w:rPr>
                <w:rFonts w:ascii="Trebuchet MS" w:eastAsia="Times New Roman" w:hAnsi="Trebuchet MS" w:cs="Times New Roman"/>
                <w:color w:val="auto"/>
                <w:spacing w:val="4"/>
                <w:sz w:val="16"/>
                <w:szCs w:val="18"/>
              </w:rPr>
            </w:pPr>
            <w:r w:rsidRPr="0050265E">
              <w:rPr>
                <w:rFonts w:ascii="Trebuchet MS" w:eastAsia="Times New Roman" w:hAnsi="Trebuchet MS" w:cs="Times New Roman"/>
                <w:color w:val="auto"/>
                <w:spacing w:val="4"/>
                <w:sz w:val="16"/>
                <w:szCs w:val="18"/>
              </w:rPr>
              <w:t>COP contracted for 50% of the offtake volume (5.5 mtpa) and would supply gas for the entire project.</w:t>
            </w:r>
          </w:p>
          <w:p w14:paraId="325D3B9D" w14:textId="0CC20760" w:rsidR="0043660A" w:rsidRPr="0050265E" w:rsidRDefault="0050265E" w:rsidP="007C66CE">
            <w:pPr>
              <w:pStyle w:val="ListParagraph"/>
              <w:numPr>
                <w:ilvl w:val="0"/>
                <w:numId w:val="6"/>
              </w:numPr>
              <w:spacing w:line="264" w:lineRule="auto"/>
              <w:ind w:left="516"/>
              <w:jc w:val="both"/>
              <w:rPr>
                <w:rFonts w:ascii="Trebuchet MS" w:eastAsia="Times New Roman" w:hAnsi="Trebuchet MS" w:cs="Times New Roman"/>
                <w:color w:val="auto"/>
                <w:spacing w:val="4"/>
                <w:sz w:val="16"/>
                <w:szCs w:val="18"/>
              </w:rPr>
            </w:pPr>
            <w:r w:rsidRPr="0050265E">
              <w:rPr>
                <w:rFonts w:ascii="Trebuchet MS" w:eastAsia="Times New Roman" w:hAnsi="Trebuchet MS" w:cs="Times New Roman"/>
                <w:color w:val="auto"/>
                <w:spacing w:val="4"/>
                <w:sz w:val="16"/>
                <w:szCs w:val="18"/>
              </w:rPr>
              <w:t>COP aims to spend $3.7 billion over the next 10 years to increase output, with $1.9 billion earmarked for Port Arthur LNG.</w:t>
            </w:r>
          </w:p>
        </w:tc>
      </w:tr>
      <w:tr w:rsidR="00F8693E" w:rsidRPr="00C8401D" w14:paraId="52C73F4D" w14:textId="7AD452B8" w:rsidTr="00A16B75">
        <w:trPr>
          <w:cnfStyle w:val="000000100000" w:firstRow="0" w:lastRow="0" w:firstColumn="0" w:lastColumn="0" w:oddVBand="0" w:evenVBand="0" w:oddHBand="1" w:evenHBand="0" w:firstRowFirstColumn="0" w:firstRowLastColumn="0" w:lastRowFirstColumn="0" w:lastRowLastColumn="0"/>
          <w:trHeight w:val="23"/>
        </w:trPr>
        <w:tc>
          <w:tcPr>
            <w:tcW w:w="1530" w:type="dxa"/>
            <w:vAlign w:val="center"/>
          </w:tcPr>
          <w:p w14:paraId="7E8A0CD8" w14:textId="2999706B" w:rsidR="0043660A" w:rsidRPr="005D7739" w:rsidRDefault="0043660A" w:rsidP="007C66CE">
            <w:pPr>
              <w:spacing w:line="264" w:lineRule="auto"/>
              <w:jc w:val="both"/>
              <w:rPr>
                <w:rFonts w:ascii="Trebuchet MS" w:hAnsi="Trebuchet MS"/>
                <w:b/>
                <w:bCs/>
                <w:spacing w:val="4"/>
                <w:sz w:val="16"/>
                <w:szCs w:val="18"/>
              </w:rPr>
            </w:pPr>
            <w:r w:rsidRPr="005D7739">
              <w:rPr>
                <w:rFonts w:ascii="Trebuchet MS" w:hAnsi="Trebuchet MS"/>
                <w:b/>
                <w:bCs/>
                <w:spacing w:val="4"/>
                <w:sz w:val="16"/>
                <w:szCs w:val="18"/>
              </w:rPr>
              <w:t xml:space="preserve">Total </w:t>
            </w:r>
          </w:p>
        </w:tc>
        <w:tc>
          <w:tcPr>
            <w:tcW w:w="1260" w:type="dxa"/>
          </w:tcPr>
          <w:p w14:paraId="36FFF8F4" w14:textId="77777777" w:rsidR="0043660A" w:rsidRPr="003614DD" w:rsidRDefault="0043660A" w:rsidP="007C66CE">
            <w:pPr>
              <w:pStyle w:val="ListParagraph"/>
              <w:spacing w:line="264" w:lineRule="auto"/>
              <w:ind w:firstLine="0"/>
              <w:jc w:val="both"/>
              <w:rPr>
                <w:rFonts w:ascii="Trebuchet MS" w:hAnsi="Trebuchet MS"/>
                <w:spacing w:val="4"/>
                <w:sz w:val="16"/>
              </w:rPr>
            </w:pPr>
          </w:p>
        </w:tc>
        <w:tc>
          <w:tcPr>
            <w:tcW w:w="1260" w:type="dxa"/>
            <w:vAlign w:val="center"/>
          </w:tcPr>
          <w:p w14:paraId="39FF9440" w14:textId="5590B5A8" w:rsidR="0043660A" w:rsidRPr="00A002D9" w:rsidRDefault="00A002D9" w:rsidP="007C66CE">
            <w:pPr>
              <w:spacing w:line="264" w:lineRule="auto"/>
              <w:jc w:val="both"/>
              <w:rPr>
                <w:rFonts w:ascii="Trebuchet MS" w:hAnsi="Trebuchet MS"/>
                <w:b/>
                <w:bCs/>
                <w:spacing w:val="4"/>
                <w:sz w:val="16"/>
              </w:rPr>
            </w:pPr>
            <w:r>
              <w:rPr>
                <w:rFonts w:ascii="Trebuchet MS" w:hAnsi="Trebuchet MS"/>
                <w:b/>
                <w:bCs/>
                <w:spacing w:val="4"/>
                <w:sz w:val="16"/>
              </w:rPr>
              <w:t xml:space="preserve">         </w:t>
            </w:r>
            <w:r w:rsidR="0043660A" w:rsidRPr="00A002D9">
              <w:rPr>
                <w:rFonts w:ascii="Trebuchet MS" w:hAnsi="Trebuchet MS"/>
                <w:b/>
                <w:bCs/>
                <w:spacing w:val="4"/>
                <w:sz w:val="16"/>
              </w:rPr>
              <w:t>7</w:t>
            </w:r>
            <w:r w:rsidR="005D7739">
              <w:rPr>
                <w:rFonts w:ascii="Trebuchet MS" w:hAnsi="Trebuchet MS"/>
                <w:b/>
                <w:bCs/>
                <w:spacing w:val="4"/>
                <w:sz w:val="16"/>
              </w:rPr>
              <w:t>.0</w:t>
            </w:r>
          </w:p>
        </w:tc>
        <w:tc>
          <w:tcPr>
            <w:tcW w:w="1440" w:type="dxa"/>
            <w:vAlign w:val="center"/>
          </w:tcPr>
          <w:p w14:paraId="1CE72A87" w14:textId="6BDA98F2" w:rsidR="0043660A" w:rsidRPr="00DE634D" w:rsidRDefault="0043660A" w:rsidP="007C66CE">
            <w:pPr>
              <w:pStyle w:val="ListParagraph"/>
              <w:spacing w:line="264" w:lineRule="auto"/>
              <w:ind w:hanging="464"/>
              <w:jc w:val="both"/>
              <w:rPr>
                <w:rFonts w:ascii="Trebuchet MS" w:hAnsi="Trebuchet MS"/>
                <w:b/>
                <w:bCs/>
                <w:spacing w:val="4"/>
                <w:sz w:val="16"/>
              </w:rPr>
            </w:pPr>
            <w:r w:rsidRPr="00DE634D">
              <w:rPr>
                <w:rFonts w:ascii="Trebuchet MS" w:hAnsi="Trebuchet MS"/>
                <w:b/>
                <w:bCs/>
                <w:spacing w:val="4"/>
                <w:sz w:val="16"/>
              </w:rPr>
              <w:t>14.5</w:t>
            </w:r>
          </w:p>
        </w:tc>
        <w:tc>
          <w:tcPr>
            <w:tcW w:w="1710" w:type="dxa"/>
            <w:vAlign w:val="center"/>
          </w:tcPr>
          <w:p w14:paraId="00AB9D89" w14:textId="77F4A41A" w:rsidR="0043660A" w:rsidRPr="00DE634D" w:rsidRDefault="0043660A" w:rsidP="007C66CE">
            <w:pPr>
              <w:pStyle w:val="ListParagraph"/>
              <w:spacing w:line="264" w:lineRule="auto"/>
              <w:ind w:hanging="464"/>
              <w:jc w:val="both"/>
              <w:rPr>
                <w:rFonts w:ascii="Trebuchet MS" w:hAnsi="Trebuchet MS"/>
                <w:b/>
                <w:bCs/>
                <w:spacing w:val="4"/>
                <w:sz w:val="16"/>
              </w:rPr>
            </w:pPr>
            <w:r w:rsidRPr="00DE634D">
              <w:rPr>
                <w:rFonts w:ascii="Trebuchet MS" w:hAnsi="Trebuchet MS"/>
                <w:b/>
                <w:bCs/>
                <w:spacing w:val="4"/>
                <w:sz w:val="16"/>
              </w:rPr>
              <w:t>14.5</w:t>
            </w:r>
          </w:p>
        </w:tc>
        <w:tc>
          <w:tcPr>
            <w:tcW w:w="3603" w:type="dxa"/>
          </w:tcPr>
          <w:p w14:paraId="3E7644FF" w14:textId="77777777" w:rsidR="0043660A" w:rsidRPr="00DE634D" w:rsidRDefault="0043660A" w:rsidP="007C66CE">
            <w:pPr>
              <w:pStyle w:val="ListParagraph"/>
              <w:spacing w:line="264" w:lineRule="auto"/>
              <w:ind w:firstLine="0"/>
              <w:jc w:val="both"/>
              <w:rPr>
                <w:rFonts w:ascii="Trebuchet MS" w:hAnsi="Trebuchet MS"/>
                <w:b/>
                <w:bCs/>
                <w:spacing w:val="4"/>
                <w:sz w:val="16"/>
              </w:rPr>
            </w:pPr>
          </w:p>
        </w:tc>
      </w:tr>
    </w:tbl>
    <w:p w14:paraId="0AA64E30" w14:textId="77777777" w:rsidR="00DA077D" w:rsidRDefault="00DA077D" w:rsidP="007C66CE">
      <w:pPr>
        <w:jc w:val="both"/>
      </w:pPr>
    </w:p>
    <w:p w14:paraId="6C2ACDCF" w14:textId="4AFC2D9D" w:rsidR="00525DA7" w:rsidRDefault="00525DA7" w:rsidP="007C66CE">
      <w:pPr>
        <w:spacing w:after="160" w:line="259" w:lineRule="auto"/>
        <w:jc w:val="both"/>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1C7C1EB1" w14:textId="458C5CE4" w:rsidR="00D6246F" w:rsidRDefault="00D6246F" w:rsidP="007C66CE">
      <w:pPr>
        <w:jc w:val="both"/>
        <w:rPr>
          <w:color w:val="D8651E"/>
          <w:sz w:val="54"/>
        </w:rPr>
      </w:pPr>
      <w:r w:rsidRPr="00911134">
        <w:rPr>
          <w:color w:val="D8651E"/>
          <w:sz w:val="54"/>
        </w:rPr>
        <w:lastRenderedPageBreak/>
        <w:t>The commercial model of LNG terminals</w:t>
      </w:r>
    </w:p>
    <w:p w14:paraId="03D5BD39" w14:textId="77777777" w:rsidR="00D0280B" w:rsidRDefault="00D0280B" w:rsidP="007C66CE">
      <w:pPr>
        <w:jc w:val="both"/>
      </w:pPr>
      <w:bookmarkStart w:id="0" w:name="OLE_LINK1"/>
    </w:p>
    <w:p w14:paraId="0029C58A" w14:textId="0F13C0BD" w:rsidR="00010B53" w:rsidRPr="002F2E76" w:rsidRDefault="00010B53" w:rsidP="007C66CE">
      <w:pPr>
        <w:jc w:val="both"/>
        <w:rPr>
          <w:rFonts w:ascii="Arial" w:hAnsi="Arial" w:cs="Arial"/>
          <w:sz w:val="20"/>
          <w:szCs w:val="20"/>
        </w:rPr>
        <w:sectPr w:rsidR="00010B53" w:rsidRPr="002F2E76" w:rsidSect="00426483">
          <w:footnotePr>
            <w:numRestart w:val="eachPage"/>
          </w:footnotePr>
          <w:type w:val="continuous"/>
          <w:pgSz w:w="12240" w:h="15840"/>
          <w:pgMar w:top="680" w:right="681" w:bottom="681" w:left="661" w:header="720" w:footer="720" w:gutter="0"/>
          <w:cols w:space="720"/>
          <w:titlePg/>
        </w:sectPr>
      </w:pPr>
    </w:p>
    <w:p w14:paraId="6C164843" w14:textId="15CBB4EE" w:rsidR="00DE3E7E" w:rsidRPr="00F43242" w:rsidRDefault="00DE3E7E" w:rsidP="007C66CE">
      <w:pPr>
        <w:jc w:val="both"/>
        <w:rPr>
          <w:sz w:val="20"/>
          <w:szCs w:val="20"/>
        </w:rPr>
      </w:pPr>
      <w:r w:rsidRPr="00F43242">
        <w:rPr>
          <w:sz w:val="20"/>
          <w:szCs w:val="20"/>
        </w:rPr>
        <w:t xml:space="preserve">Liquified natural gas terminal projects are long-tenure projects </w:t>
      </w:r>
      <w:r w:rsidR="002F2E76" w:rsidRPr="00F43242">
        <w:rPr>
          <w:sz w:val="20"/>
          <w:szCs w:val="20"/>
        </w:rPr>
        <w:t>that</w:t>
      </w:r>
      <w:r w:rsidRPr="00F43242">
        <w:rPr>
          <w:sz w:val="20"/>
          <w:szCs w:val="20"/>
        </w:rPr>
        <w:t xml:space="preserve"> require considerable capital and involve multiple project participants. Usually, companies collaborate to share the investment capital and risks by partnering with other companies in LNG terminal projects and expect to generate sufficient returns.</w:t>
      </w:r>
    </w:p>
    <w:p w14:paraId="2DDF2009" w14:textId="77777777" w:rsidR="00DE3E7E" w:rsidRPr="00F43242" w:rsidRDefault="00DE3E7E" w:rsidP="007C66CE">
      <w:pPr>
        <w:jc w:val="both"/>
        <w:rPr>
          <w:sz w:val="20"/>
          <w:szCs w:val="20"/>
        </w:rPr>
      </w:pPr>
      <w:r w:rsidRPr="00F43242">
        <w:rPr>
          <w:sz w:val="20"/>
          <w:szCs w:val="20"/>
        </w:rPr>
        <w:t>Key features and trends in LNG projects:</w:t>
      </w:r>
    </w:p>
    <w:p w14:paraId="63DCD01C" w14:textId="77777777" w:rsidR="00DE3E7E" w:rsidRPr="00F43242" w:rsidRDefault="00DE3E7E" w:rsidP="007C66CE">
      <w:pPr>
        <w:pStyle w:val="ListParagraph"/>
        <w:numPr>
          <w:ilvl w:val="0"/>
          <w:numId w:val="3"/>
        </w:numPr>
        <w:spacing w:after="160" w:line="259" w:lineRule="auto"/>
        <w:ind w:right="0"/>
        <w:jc w:val="both"/>
        <w:rPr>
          <w:rFonts w:ascii="Times New Roman" w:hAnsi="Times New Roman" w:cs="Times New Roman"/>
          <w:sz w:val="20"/>
          <w:szCs w:val="20"/>
        </w:rPr>
      </w:pPr>
      <w:r w:rsidRPr="00F43242">
        <w:rPr>
          <w:rFonts w:ascii="Times New Roman" w:hAnsi="Times New Roman" w:cs="Times New Roman"/>
          <w:sz w:val="20"/>
          <w:szCs w:val="20"/>
        </w:rPr>
        <w:t>Due to high investment, LNG projects are executed by joint-venture entities with more than one sponsor and multiple project participants.</w:t>
      </w:r>
    </w:p>
    <w:p w14:paraId="2928B005" w14:textId="77777777" w:rsidR="00DE3E7E" w:rsidRPr="00F43242" w:rsidRDefault="00DE3E7E" w:rsidP="007C66CE">
      <w:pPr>
        <w:pStyle w:val="ListParagraph"/>
        <w:numPr>
          <w:ilvl w:val="0"/>
          <w:numId w:val="3"/>
        </w:numPr>
        <w:spacing w:after="160" w:line="259" w:lineRule="auto"/>
        <w:ind w:right="0"/>
        <w:jc w:val="both"/>
        <w:rPr>
          <w:rFonts w:ascii="Times New Roman" w:hAnsi="Times New Roman" w:cs="Times New Roman"/>
          <w:sz w:val="20"/>
          <w:szCs w:val="20"/>
        </w:rPr>
      </w:pPr>
      <w:r w:rsidRPr="00F43242">
        <w:rPr>
          <w:rFonts w:ascii="Times New Roman" w:hAnsi="Times New Roman" w:cs="Times New Roman"/>
          <w:sz w:val="20"/>
          <w:szCs w:val="20"/>
        </w:rPr>
        <w:t>LNG liquefaction projects are costlier to implement than the LNG import facilities and FSRU, though they require the same considerations such as risk, regulations, etc.</w:t>
      </w:r>
    </w:p>
    <w:p w14:paraId="18F56E3C" w14:textId="77777777" w:rsidR="00DE3E7E" w:rsidRPr="00F43242" w:rsidRDefault="00DE3E7E" w:rsidP="007C66CE">
      <w:pPr>
        <w:jc w:val="both"/>
        <w:rPr>
          <w:sz w:val="20"/>
          <w:szCs w:val="20"/>
        </w:rPr>
      </w:pPr>
      <w:r w:rsidRPr="00F43242">
        <w:rPr>
          <w:sz w:val="20"/>
          <w:szCs w:val="20"/>
        </w:rPr>
        <w:t>LNG development and commercial models have evolved from a bilateral buyer-seller model to a more complex hybrid model.</w:t>
      </w:r>
    </w:p>
    <w:p w14:paraId="1A92B30A" w14:textId="41D0D094" w:rsidR="00DE3E7E" w:rsidRPr="00F43242" w:rsidRDefault="00DE3E7E" w:rsidP="007C66CE">
      <w:pPr>
        <w:jc w:val="both"/>
        <w:rPr>
          <w:sz w:val="20"/>
          <w:szCs w:val="20"/>
        </w:rPr>
      </w:pPr>
      <w:r w:rsidRPr="00F43242">
        <w:rPr>
          <w:sz w:val="20"/>
          <w:szCs w:val="20"/>
        </w:rPr>
        <w:t>Three commercial models prevalent in LNG liquefaction terminals</w:t>
      </w:r>
      <w:r w:rsidR="00351F63" w:rsidRPr="00F43242">
        <w:rPr>
          <w:sz w:val="20"/>
          <w:szCs w:val="20"/>
        </w:rPr>
        <w:t xml:space="preserve"> are</w:t>
      </w:r>
    </w:p>
    <w:p w14:paraId="08EB45CD" w14:textId="44A476CF" w:rsidR="00DE3E7E" w:rsidRPr="00F43242" w:rsidRDefault="00F43242" w:rsidP="007C66CE">
      <w:pPr>
        <w:pStyle w:val="ListParagraph"/>
        <w:numPr>
          <w:ilvl w:val="0"/>
          <w:numId w:val="4"/>
        </w:numPr>
        <w:spacing w:after="160" w:line="259" w:lineRule="auto"/>
        <w:ind w:right="0"/>
        <w:jc w:val="both"/>
        <w:rPr>
          <w:rFonts w:eastAsia="Times New Roman"/>
          <w:color w:val="auto"/>
          <w:sz w:val="24"/>
          <w:szCs w:val="24"/>
        </w:rPr>
      </w:pPr>
      <w:r>
        <w:rPr>
          <w:rFonts w:ascii="Times New Roman" w:hAnsi="Times New Roman" w:cs="Times New Roman"/>
          <w:sz w:val="20"/>
          <w:szCs w:val="20"/>
        </w:rPr>
        <w:t>Portfolio or i</w:t>
      </w:r>
      <w:r w:rsidR="00DE3E7E" w:rsidRPr="00F43242">
        <w:rPr>
          <w:rFonts w:ascii="Times New Roman" w:hAnsi="Times New Roman" w:cs="Times New Roman"/>
          <w:sz w:val="20"/>
          <w:szCs w:val="20"/>
        </w:rPr>
        <w:t>ntegrated commercial model</w:t>
      </w:r>
      <w:r>
        <w:rPr>
          <w:rFonts w:ascii="Times New Roman" w:hAnsi="Times New Roman" w:cs="Times New Roman"/>
          <w:sz w:val="20"/>
          <w:szCs w:val="20"/>
        </w:rPr>
        <w:t xml:space="preserve">: </w:t>
      </w:r>
      <w:r w:rsidRPr="00F43242">
        <w:rPr>
          <w:rFonts w:ascii="Times New Roman" w:eastAsia="Times New Roman" w:hAnsi="Times New Roman" w:cs="Times New Roman"/>
          <w:color w:val="auto"/>
          <w:sz w:val="20"/>
          <w:szCs w:val="20"/>
        </w:rPr>
        <w:t>producer of natural gas is the owner of the LNG export facilities as well as the upstream</w:t>
      </w:r>
    </w:p>
    <w:p w14:paraId="44E181AB" w14:textId="2989D793" w:rsidR="00DE3E7E" w:rsidRPr="00F43242" w:rsidRDefault="00DE3E7E" w:rsidP="007C66CE">
      <w:pPr>
        <w:pStyle w:val="ListParagraph"/>
        <w:numPr>
          <w:ilvl w:val="0"/>
          <w:numId w:val="4"/>
        </w:numPr>
        <w:spacing w:after="160" w:line="259" w:lineRule="auto"/>
        <w:ind w:right="0"/>
        <w:jc w:val="both"/>
        <w:rPr>
          <w:rFonts w:ascii="Times New Roman" w:hAnsi="Times New Roman" w:cs="Times New Roman"/>
          <w:sz w:val="20"/>
          <w:szCs w:val="20"/>
        </w:rPr>
      </w:pPr>
      <w:r w:rsidRPr="00F43242">
        <w:rPr>
          <w:rFonts w:ascii="Times New Roman" w:hAnsi="Times New Roman" w:cs="Times New Roman"/>
          <w:sz w:val="20"/>
          <w:szCs w:val="20"/>
        </w:rPr>
        <w:t>Merchant commercial model</w:t>
      </w:r>
      <w:r w:rsidR="00426A6C">
        <w:rPr>
          <w:rFonts w:ascii="Times New Roman" w:hAnsi="Times New Roman" w:cs="Times New Roman"/>
          <w:sz w:val="20"/>
          <w:szCs w:val="20"/>
        </w:rPr>
        <w:t xml:space="preserve">: </w:t>
      </w:r>
      <w:r w:rsidR="00426A6C" w:rsidRPr="00426A6C">
        <w:rPr>
          <w:rFonts w:ascii="Times New Roman" w:hAnsi="Times New Roman" w:cs="Times New Roman"/>
          <w:color w:val="242424"/>
          <w:spacing w:val="-1"/>
          <w:sz w:val="20"/>
          <w:szCs w:val="20"/>
          <w:shd w:val="clear" w:color="auto" w:fill="FFFFFF"/>
        </w:rPr>
        <w:t>producer of natural gas is a different entity than the owner of the LNG export facilities, and the LNG liquefaction project company purchases natural gas from the</w:t>
      </w:r>
      <w:r w:rsidR="00426A6C">
        <w:rPr>
          <w:rFonts w:ascii="Times New Roman" w:hAnsi="Times New Roman" w:cs="Times New Roman"/>
          <w:color w:val="242424"/>
          <w:spacing w:val="-1"/>
          <w:sz w:val="20"/>
          <w:szCs w:val="20"/>
          <w:shd w:val="clear" w:color="auto" w:fill="FFFFFF"/>
        </w:rPr>
        <w:t xml:space="preserve"> upstream company</w:t>
      </w:r>
      <w:r w:rsidR="00426A6C" w:rsidRPr="00426A6C">
        <w:rPr>
          <w:rFonts w:ascii="Times New Roman" w:hAnsi="Times New Roman" w:cs="Times New Roman"/>
          <w:color w:val="242424"/>
          <w:spacing w:val="-1"/>
          <w:sz w:val="20"/>
          <w:szCs w:val="20"/>
          <w:shd w:val="clear" w:color="auto" w:fill="FFFFFF"/>
        </w:rPr>
        <w:t xml:space="preserve"> under</w:t>
      </w:r>
      <w:r w:rsidR="00426A6C">
        <w:rPr>
          <w:rFonts w:ascii="Times New Roman" w:hAnsi="Times New Roman" w:cs="Times New Roman"/>
          <w:color w:val="242424"/>
          <w:spacing w:val="-1"/>
          <w:sz w:val="20"/>
          <w:szCs w:val="20"/>
          <w:shd w:val="clear" w:color="auto" w:fill="FFFFFF"/>
        </w:rPr>
        <w:t xml:space="preserve"> a long-term natural gas sale and purchase agreement.</w:t>
      </w:r>
    </w:p>
    <w:p w14:paraId="1A385FCE" w14:textId="1C70C955" w:rsidR="00DE3E7E" w:rsidRPr="00426A6C" w:rsidRDefault="00DE3E7E" w:rsidP="007C66CE">
      <w:pPr>
        <w:pStyle w:val="ListParagraph"/>
        <w:numPr>
          <w:ilvl w:val="0"/>
          <w:numId w:val="4"/>
        </w:numPr>
        <w:spacing w:after="160" w:line="259" w:lineRule="auto"/>
        <w:ind w:right="0"/>
        <w:jc w:val="both"/>
        <w:rPr>
          <w:rFonts w:ascii="Times New Roman" w:hAnsi="Times New Roman" w:cs="Times New Roman"/>
          <w:sz w:val="20"/>
          <w:szCs w:val="20"/>
        </w:rPr>
      </w:pPr>
      <w:r w:rsidRPr="00F43242">
        <w:rPr>
          <w:rFonts w:ascii="Times New Roman" w:hAnsi="Times New Roman" w:cs="Times New Roman"/>
          <w:sz w:val="20"/>
          <w:szCs w:val="20"/>
        </w:rPr>
        <w:t>Tolling commercial model</w:t>
      </w:r>
      <w:r w:rsidR="00426A6C">
        <w:rPr>
          <w:rFonts w:ascii="Times New Roman" w:hAnsi="Times New Roman" w:cs="Times New Roman"/>
          <w:sz w:val="20"/>
          <w:szCs w:val="20"/>
        </w:rPr>
        <w:t xml:space="preserve">: </w:t>
      </w:r>
      <w:r w:rsidR="00426A6C" w:rsidRPr="00426A6C">
        <w:rPr>
          <w:rFonts w:ascii="Times New Roman" w:hAnsi="Times New Roman" w:cs="Times New Roman"/>
          <w:color w:val="242424"/>
          <w:spacing w:val="-1"/>
          <w:sz w:val="20"/>
          <w:szCs w:val="20"/>
          <w:shd w:val="clear" w:color="auto" w:fill="FFFFFF"/>
        </w:rPr>
        <w:t>LNG liquefaction project company provides liquefaction services (without taking title to the natural gas or LNG) under one or more long term liquefaction tolling agreements.</w:t>
      </w:r>
    </w:p>
    <w:p w14:paraId="7FC01DC6" w14:textId="77777777" w:rsidR="00DE3E7E" w:rsidRPr="00F43242" w:rsidRDefault="00DE3E7E" w:rsidP="007C66CE">
      <w:pPr>
        <w:jc w:val="both"/>
        <w:rPr>
          <w:sz w:val="20"/>
          <w:szCs w:val="20"/>
        </w:rPr>
      </w:pPr>
      <w:r w:rsidRPr="00F43242">
        <w:rPr>
          <w:sz w:val="20"/>
          <w:szCs w:val="20"/>
        </w:rPr>
        <w:t>The hybrid of these three models also exists.</w:t>
      </w:r>
    </w:p>
    <w:p w14:paraId="7C69A98E" w14:textId="63F96350" w:rsidR="00911134" w:rsidRPr="00F43242" w:rsidRDefault="00DE3E7E" w:rsidP="007C66CE">
      <w:pPr>
        <w:jc w:val="both"/>
        <w:rPr>
          <w:sz w:val="20"/>
          <w:szCs w:val="20"/>
        </w:rPr>
      </w:pPr>
      <w:r w:rsidRPr="00F43242">
        <w:rPr>
          <w:sz w:val="20"/>
          <w:szCs w:val="20"/>
        </w:rPr>
        <w:t xml:space="preserve">The different LNG commercial models have diverse engagement of participants and varied </w:t>
      </w:r>
      <w:bookmarkEnd w:id="0"/>
      <w:r w:rsidRPr="00F43242">
        <w:rPr>
          <w:sz w:val="20"/>
          <w:szCs w:val="20"/>
        </w:rPr>
        <w:t>returns on investment. The companies’ interests, market dynamics, and government priorities create the suitability of the LNG terminal commercial model.</w:t>
      </w:r>
    </w:p>
    <w:p w14:paraId="2E0987F0" w14:textId="77777777" w:rsidR="00D0280B" w:rsidRPr="00F43242" w:rsidRDefault="00D0280B" w:rsidP="007C66CE">
      <w:pPr>
        <w:jc w:val="both"/>
        <w:rPr>
          <w:color w:val="D8651E"/>
          <w:sz w:val="20"/>
          <w:szCs w:val="20"/>
        </w:rPr>
      </w:pPr>
    </w:p>
    <w:p w14:paraId="5A37739F" w14:textId="77777777" w:rsidR="002D4815" w:rsidRPr="00F43242" w:rsidRDefault="002D4815" w:rsidP="007C66CE">
      <w:pPr>
        <w:jc w:val="both"/>
        <w:rPr>
          <w:color w:val="D8651E"/>
          <w:sz w:val="20"/>
          <w:szCs w:val="20"/>
        </w:rPr>
      </w:pPr>
    </w:p>
    <w:p w14:paraId="00469390" w14:textId="77777777" w:rsidR="002D4815" w:rsidRPr="00F43242" w:rsidRDefault="002D4815" w:rsidP="007C66CE">
      <w:pPr>
        <w:jc w:val="both"/>
        <w:rPr>
          <w:color w:val="D8651E"/>
          <w:sz w:val="20"/>
          <w:szCs w:val="20"/>
        </w:rPr>
      </w:pPr>
    </w:p>
    <w:p w14:paraId="0C97C75F" w14:textId="77777777" w:rsidR="002D4815" w:rsidRPr="00F43242" w:rsidRDefault="002D4815" w:rsidP="007C66CE">
      <w:pPr>
        <w:jc w:val="both"/>
        <w:rPr>
          <w:color w:val="D8651E"/>
          <w:sz w:val="20"/>
          <w:szCs w:val="20"/>
        </w:rPr>
      </w:pPr>
    </w:p>
    <w:p w14:paraId="5B7525A3" w14:textId="77777777" w:rsidR="002D4815" w:rsidRPr="00F43242" w:rsidRDefault="002D4815" w:rsidP="007C66CE">
      <w:pPr>
        <w:jc w:val="both"/>
        <w:rPr>
          <w:color w:val="D8651E"/>
          <w:sz w:val="20"/>
          <w:szCs w:val="20"/>
        </w:rPr>
      </w:pPr>
    </w:p>
    <w:p w14:paraId="3956747E" w14:textId="77777777" w:rsidR="002D4815" w:rsidRPr="00F43242" w:rsidRDefault="002D4815" w:rsidP="007C66CE">
      <w:pPr>
        <w:jc w:val="both"/>
        <w:rPr>
          <w:color w:val="D8651E"/>
          <w:sz w:val="20"/>
          <w:szCs w:val="20"/>
        </w:rPr>
      </w:pPr>
    </w:p>
    <w:p w14:paraId="5D8BEC9D" w14:textId="42D9D1E7" w:rsidR="00636D77" w:rsidRPr="00F43242" w:rsidRDefault="00636D77" w:rsidP="007C66CE">
      <w:pPr>
        <w:jc w:val="both"/>
        <w:rPr>
          <w:color w:val="D8651E"/>
          <w:sz w:val="20"/>
          <w:szCs w:val="20"/>
        </w:rPr>
        <w:sectPr w:rsidR="00636D77" w:rsidRPr="00F43242" w:rsidSect="00D0280B">
          <w:footnotePr>
            <w:numRestart w:val="eachPage"/>
          </w:footnotePr>
          <w:type w:val="continuous"/>
          <w:pgSz w:w="12240" w:h="15840"/>
          <w:pgMar w:top="680" w:right="681" w:bottom="681" w:left="661" w:header="720" w:footer="720" w:gutter="0"/>
          <w:cols w:num="2" w:space="720"/>
          <w:titlePg/>
        </w:sectPr>
      </w:pPr>
    </w:p>
    <w:p w14:paraId="3269C437" w14:textId="77777777" w:rsidR="00707E1E" w:rsidRPr="00F43242" w:rsidRDefault="0058702D" w:rsidP="007C66CE">
      <w:pPr>
        <w:spacing w:after="160" w:line="259" w:lineRule="auto"/>
        <w:jc w:val="both"/>
        <w:rPr>
          <w:color w:val="D8651E"/>
          <w:sz w:val="20"/>
          <w:szCs w:val="20"/>
        </w:rPr>
      </w:pPr>
      <w:r w:rsidRPr="00F43242">
        <w:rPr>
          <w:rFonts w:eastAsia="Calibri"/>
          <w:noProof/>
          <w:sz w:val="20"/>
          <w:szCs w:val="20"/>
        </w:rPr>
        <mc:AlternateContent>
          <mc:Choice Requires="wpg">
            <w:drawing>
              <wp:inline distT="0" distB="0" distL="0" distR="0" wp14:anchorId="53F75413" wp14:editId="52614906">
                <wp:extent cx="6908165" cy="83820"/>
                <wp:effectExtent l="0" t="0" r="0" b="0"/>
                <wp:docPr id="21" name="Group 21"/>
                <wp:cNvGraphicFramePr/>
                <a:graphic xmlns:a="http://schemas.openxmlformats.org/drawingml/2006/main">
                  <a:graphicData uri="http://schemas.microsoft.com/office/word/2010/wordprocessingGroup">
                    <wpg:wgp>
                      <wpg:cNvGrpSpPr/>
                      <wpg:grpSpPr>
                        <a:xfrm>
                          <a:off x="0" y="0"/>
                          <a:ext cx="6908165" cy="83820"/>
                          <a:chOff x="0" y="0"/>
                          <a:chExt cx="3377997" cy="12700"/>
                        </a:xfrm>
                      </wpg:grpSpPr>
                      <wps:wsp>
                        <wps:cNvPr id="25" name="Shape 1743"/>
                        <wps:cNvSpPr/>
                        <wps:spPr>
                          <a:xfrm>
                            <a:off x="0" y="0"/>
                            <a:ext cx="3377997" cy="0"/>
                          </a:xfrm>
                          <a:custGeom>
                            <a:avLst/>
                            <a:gdLst/>
                            <a:ahLst/>
                            <a:cxnLst/>
                            <a:rect l="0" t="0" r="0" b="0"/>
                            <a:pathLst>
                              <a:path w="3377997">
                                <a:moveTo>
                                  <a:pt x="0" y="0"/>
                                </a:moveTo>
                                <a:lnTo>
                                  <a:pt x="3377997" y="0"/>
                                </a:lnTo>
                              </a:path>
                            </a:pathLst>
                          </a:custGeom>
                          <a:ln w="12700" cap="flat">
                            <a:miter lim="100000"/>
                          </a:ln>
                        </wps:spPr>
                        <wps:style>
                          <a:lnRef idx="1">
                            <a:srgbClr val="D8651E"/>
                          </a:lnRef>
                          <a:fillRef idx="0">
                            <a:srgbClr val="000000">
                              <a:alpha val="0"/>
                            </a:srgbClr>
                          </a:fillRef>
                          <a:effectRef idx="0">
                            <a:scrgbClr r="0" g="0" b="0"/>
                          </a:effectRef>
                          <a:fontRef idx="none"/>
                        </wps:style>
                        <wps:bodyPr/>
                      </wps:wsp>
                    </wpg:wgp>
                  </a:graphicData>
                </a:graphic>
              </wp:inline>
            </w:drawing>
          </mc:Choice>
          <mc:Fallback>
            <w:pict>
              <v:group w14:anchorId="3960119F" id="Group 21" o:spid="_x0000_s1026" style="width:543.95pt;height:6.6pt;mso-position-horizontal-relative:char;mso-position-vertical-relative:line" coordsize="337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">
                <v:shape id="Shape 1743" o:spid="_x0000_s1027" style="position:absolute;width:33779;height:0;visibility:visible;mso-wrap-style:square;v-text-anchor:top" coordsize="3377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" path="m,l3377997,e" filled="f" strokecolor="#d8651e" strokeweight="1pt">
                  <v:stroke miterlimit="1" joinstyle="miter"/>
                  <v:path arrowok="t" textboxrect="0,0,3377997,0"/>
                </v:shape>
                <w10:anchorlock/>
              </v:group>
            </w:pict>
          </mc:Fallback>
        </mc:AlternateContent>
      </w:r>
    </w:p>
    <w:p w14:paraId="5FA03EFA" w14:textId="39DB0F86" w:rsidR="00720C61" w:rsidRPr="00F43242" w:rsidRDefault="00035B0C" w:rsidP="007C66CE">
      <w:pPr>
        <w:jc w:val="both"/>
        <w:rPr>
          <w:b/>
          <w:color w:val="D8651E"/>
          <w:sz w:val="20"/>
          <w:szCs w:val="20"/>
        </w:rPr>
      </w:pPr>
      <w:r w:rsidRPr="00F43242">
        <w:rPr>
          <w:b/>
          <w:color w:val="D8651E"/>
          <w:sz w:val="20"/>
          <w:szCs w:val="20"/>
        </w:rPr>
        <w:t xml:space="preserve">Viability study of LNG </w:t>
      </w:r>
      <w:r w:rsidR="00963A64" w:rsidRPr="00F43242">
        <w:rPr>
          <w:b/>
          <w:color w:val="D8651E"/>
          <w:sz w:val="20"/>
          <w:szCs w:val="20"/>
        </w:rPr>
        <w:t xml:space="preserve">liquefaction </w:t>
      </w:r>
      <w:r w:rsidR="005F5FCB" w:rsidRPr="00F43242">
        <w:rPr>
          <w:b/>
          <w:color w:val="D8651E"/>
          <w:sz w:val="20"/>
          <w:szCs w:val="20"/>
        </w:rPr>
        <w:t>terminal</w:t>
      </w:r>
      <w:r w:rsidR="00CD3393" w:rsidRPr="00F43242">
        <w:rPr>
          <w:b/>
          <w:color w:val="D8651E"/>
          <w:sz w:val="20"/>
          <w:szCs w:val="20"/>
        </w:rPr>
        <w:t xml:space="preserve"> and </w:t>
      </w:r>
      <w:r w:rsidR="00CD39F7" w:rsidRPr="00F43242">
        <w:rPr>
          <w:b/>
          <w:color w:val="D8651E"/>
          <w:sz w:val="20"/>
          <w:szCs w:val="20"/>
        </w:rPr>
        <w:t xml:space="preserve">economic </w:t>
      </w:r>
      <w:r w:rsidR="00CD3393" w:rsidRPr="00F43242">
        <w:rPr>
          <w:b/>
          <w:color w:val="D8651E"/>
          <w:sz w:val="20"/>
          <w:szCs w:val="20"/>
        </w:rPr>
        <w:t xml:space="preserve">analysis of </w:t>
      </w:r>
      <w:r w:rsidR="000D387A" w:rsidRPr="00F43242">
        <w:rPr>
          <w:b/>
          <w:color w:val="D8651E"/>
          <w:sz w:val="20"/>
          <w:szCs w:val="20"/>
        </w:rPr>
        <w:t xml:space="preserve">prevalent </w:t>
      </w:r>
      <w:r w:rsidR="00A85748" w:rsidRPr="00F43242">
        <w:rPr>
          <w:b/>
          <w:color w:val="D8651E"/>
          <w:sz w:val="20"/>
          <w:szCs w:val="20"/>
        </w:rPr>
        <w:t>commercial model</w:t>
      </w:r>
      <w:r w:rsidR="00103185" w:rsidRPr="00F43242">
        <w:rPr>
          <w:b/>
          <w:color w:val="D8651E"/>
          <w:sz w:val="20"/>
          <w:szCs w:val="20"/>
        </w:rPr>
        <w:t>s</w:t>
      </w:r>
    </w:p>
    <w:p w14:paraId="414244F4" w14:textId="77777777" w:rsidR="007B2938" w:rsidRPr="00F43242" w:rsidRDefault="007B2938" w:rsidP="007C66CE">
      <w:pPr>
        <w:jc w:val="both"/>
        <w:rPr>
          <w:b/>
          <w:color w:val="D8651E"/>
          <w:sz w:val="20"/>
          <w:szCs w:val="20"/>
        </w:rPr>
      </w:pPr>
    </w:p>
    <w:p w14:paraId="74A4E5BB" w14:textId="5D02CB09" w:rsidR="005E2707" w:rsidRPr="00F43242" w:rsidRDefault="005E2707" w:rsidP="007C66CE">
      <w:pPr>
        <w:ind w:right="120"/>
        <w:jc w:val="both"/>
        <w:rPr>
          <w:sz w:val="20"/>
          <w:szCs w:val="20"/>
        </w:rPr>
      </w:pPr>
      <w:r w:rsidRPr="00F43242">
        <w:rPr>
          <w:sz w:val="20"/>
          <w:szCs w:val="20"/>
        </w:rPr>
        <w:t xml:space="preserve">The  </w:t>
      </w:r>
      <w:r w:rsidR="008E27BD" w:rsidRPr="00F43242">
        <w:rPr>
          <w:sz w:val="20"/>
          <w:szCs w:val="20"/>
        </w:rPr>
        <w:t xml:space="preserve">LNG </w:t>
      </w:r>
      <w:r w:rsidRPr="00F43242">
        <w:rPr>
          <w:sz w:val="20"/>
          <w:szCs w:val="20"/>
        </w:rPr>
        <w:t>commercial model</w:t>
      </w:r>
      <w:r w:rsidR="008E27BD" w:rsidRPr="00F43242">
        <w:rPr>
          <w:sz w:val="20"/>
          <w:szCs w:val="20"/>
        </w:rPr>
        <w:t xml:space="preserve"> has been </w:t>
      </w:r>
      <w:r w:rsidR="0020768B" w:rsidRPr="00F43242">
        <w:rPr>
          <w:sz w:val="20"/>
          <w:szCs w:val="20"/>
        </w:rPr>
        <w:t>studied</w:t>
      </w:r>
      <w:r w:rsidRPr="00F43242">
        <w:rPr>
          <w:sz w:val="20"/>
          <w:szCs w:val="20"/>
        </w:rPr>
        <w:t xml:space="preserve"> and trie</w:t>
      </w:r>
      <w:r w:rsidR="003A13FC" w:rsidRPr="00F43242">
        <w:rPr>
          <w:sz w:val="20"/>
          <w:szCs w:val="20"/>
        </w:rPr>
        <w:t>d</w:t>
      </w:r>
      <w:r w:rsidRPr="00F43242">
        <w:rPr>
          <w:sz w:val="20"/>
          <w:szCs w:val="20"/>
        </w:rPr>
        <w:t xml:space="preserve"> to identify the returns a company can expect by investing in the LNG liquefaction terminal with certain specifications, debt structure, and stacks purchased in the LNG project.</w:t>
      </w:r>
    </w:p>
    <w:p w14:paraId="3712C5F8" w14:textId="6897663C" w:rsidR="007B2938" w:rsidRPr="00F43242" w:rsidRDefault="00FE4FC5" w:rsidP="007C66CE">
      <w:pPr>
        <w:jc w:val="both"/>
        <w:rPr>
          <w:sz w:val="20"/>
          <w:szCs w:val="20"/>
        </w:rPr>
      </w:pPr>
      <w:r w:rsidRPr="00F43242">
        <w:rPr>
          <w:sz w:val="20"/>
          <w:szCs w:val="20"/>
        </w:rPr>
        <w:t>I</w:t>
      </w:r>
      <w:r w:rsidR="005E2707" w:rsidRPr="00F43242">
        <w:rPr>
          <w:sz w:val="20"/>
          <w:szCs w:val="20"/>
        </w:rPr>
        <w:t xml:space="preserve">ntegrated commercial model of the LNG liquefaction terminal </w:t>
      </w:r>
      <w:r w:rsidR="00DF4DCD" w:rsidRPr="00F43242">
        <w:rPr>
          <w:sz w:val="20"/>
          <w:szCs w:val="20"/>
        </w:rPr>
        <w:t>of 9</w:t>
      </w:r>
      <w:r w:rsidR="001960B0" w:rsidRPr="00F43242">
        <w:rPr>
          <w:sz w:val="20"/>
          <w:szCs w:val="20"/>
        </w:rPr>
        <w:t xml:space="preserve"> </w:t>
      </w:r>
      <w:r w:rsidR="00DF4DCD" w:rsidRPr="00F43242">
        <w:rPr>
          <w:sz w:val="20"/>
          <w:szCs w:val="20"/>
        </w:rPr>
        <w:t>MMTPA cap</w:t>
      </w:r>
      <w:r w:rsidR="001960B0" w:rsidRPr="00F43242">
        <w:rPr>
          <w:sz w:val="20"/>
          <w:szCs w:val="20"/>
        </w:rPr>
        <w:t xml:space="preserve">acity </w:t>
      </w:r>
      <w:r w:rsidRPr="00F43242">
        <w:rPr>
          <w:sz w:val="20"/>
          <w:szCs w:val="20"/>
        </w:rPr>
        <w:t xml:space="preserve">has been taken </w:t>
      </w:r>
      <w:r w:rsidR="005E2707" w:rsidRPr="00F43242">
        <w:rPr>
          <w:sz w:val="20"/>
          <w:szCs w:val="20"/>
        </w:rPr>
        <w:t xml:space="preserve">for the study and </w:t>
      </w:r>
      <w:r w:rsidRPr="00F43242">
        <w:rPr>
          <w:sz w:val="20"/>
          <w:szCs w:val="20"/>
        </w:rPr>
        <w:t xml:space="preserve">further </w:t>
      </w:r>
      <w:r w:rsidR="000709D2" w:rsidRPr="00F43242">
        <w:rPr>
          <w:sz w:val="20"/>
          <w:szCs w:val="20"/>
        </w:rPr>
        <w:t>study</w:t>
      </w:r>
      <w:r w:rsidR="00441A29" w:rsidRPr="00F43242">
        <w:rPr>
          <w:sz w:val="20"/>
          <w:szCs w:val="20"/>
        </w:rPr>
        <w:t xml:space="preserve"> </w:t>
      </w:r>
      <w:r w:rsidR="000709D2" w:rsidRPr="00F43242">
        <w:rPr>
          <w:sz w:val="20"/>
          <w:szCs w:val="20"/>
        </w:rPr>
        <w:t xml:space="preserve">has been </w:t>
      </w:r>
      <w:r w:rsidR="005E2707" w:rsidRPr="00F43242">
        <w:rPr>
          <w:sz w:val="20"/>
          <w:szCs w:val="20"/>
        </w:rPr>
        <w:t xml:space="preserve">extend </w:t>
      </w:r>
      <w:r w:rsidR="000709D2" w:rsidRPr="00F43242">
        <w:rPr>
          <w:sz w:val="20"/>
          <w:szCs w:val="20"/>
        </w:rPr>
        <w:t>to</w:t>
      </w:r>
      <w:r w:rsidR="005E2707" w:rsidRPr="00F43242">
        <w:rPr>
          <w:sz w:val="20"/>
          <w:szCs w:val="20"/>
        </w:rPr>
        <w:t xml:space="preserve"> analysis the other two models i.e., merchant and tolling models. </w:t>
      </w:r>
    </w:p>
    <w:p w14:paraId="516EF825" w14:textId="77777777" w:rsidR="00E97E70" w:rsidRPr="00F43242" w:rsidRDefault="00E97E70" w:rsidP="007C66CE">
      <w:pPr>
        <w:jc w:val="both"/>
        <w:rPr>
          <w:sz w:val="20"/>
          <w:szCs w:val="20"/>
        </w:rPr>
      </w:pPr>
    </w:p>
    <w:p w14:paraId="750E3E2D" w14:textId="418C7BB1" w:rsidR="005E2707" w:rsidRPr="009A0ECD" w:rsidRDefault="009A0ECD" w:rsidP="007C66CE">
      <w:pPr>
        <w:jc w:val="both"/>
        <w:rPr>
          <w:b/>
          <w:bCs/>
          <w:sz w:val="20"/>
          <w:szCs w:val="20"/>
        </w:rPr>
      </w:pPr>
      <w:r w:rsidRPr="009A0ECD">
        <w:rPr>
          <w:b/>
          <w:bCs/>
          <w:sz w:val="20"/>
          <w:szCs w:val="20"/>
        </w:rPr>
        <w:t xml:space="preserve">Table 6: </w:t>
      </w:r>
      <w:r w:rsidR="005E2707" w:rsidRPr="009A0ECD">
        <w:rPr>
          <w:b/>
          <w:bCs/>
          <w:sz w:val="20"/>
          <w:szCs w:val="20"/>
        </w:rPr>
        <w:t>The scale of the projects and other assumptions are as follows:</w:t>
      </w:r>
    </w:p>
    <w:p w14:paraId="3E743F4E" w14:textId="77777777" w:rsidR="005E2707" w:rsidRPr="00F43242" w:rsidRDefault="005E2707" w:rsidP="007C66CE">
      <w:pPr>
        <w:jc w:val="both"/>
        <w:rPr>
          <w:sz w:val="20"/>
          <w:szCs w:val="20"/>
        </w:rPr>
      </w:pPr>
    </w:p>
    <w:tbl>
      <w:tblPr>
        <w:tblStyle w:val="GridTable4-Accent2"/>
        <w:tblW w:w="10532" w:type="dxa"/>
        <w:tblLook w:val="04A0" w:firstRow="1" w:lastRow="0" w:firstColumn="1" w:lastColumn="0" w:noHBand="0" w:noVBand="1"/>
      </w:tblPr>
      <w:tblGrid>
        <w:gridCol w:w="5519"/>
        <w:gridCol w:w="2541"/>
        <w:gridCol w:w="2472"/>
      </w:tblGrid>
      <w:tr w:rsidR="005E2707" w:rsidRPr="00F43242" w14:paraId="30DA6354" w14:textId="77777777" w:rsidTr="001D0372">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0CAD7007" w14:textId="77777777" w:rsidR="005E2707" w:rsidRPr="00F43242" w:rsidRDefault="005E2707" w:rsidP="007C66CE">
            <w:pPr>
              <w:jc w:val="both"/>
              <w:rPr>
                <w:color w:val="auto"/>
                <w:sz w:val="20"/>
                <w:szCs w:val="20"/>
              </w:rPr>
            </w:pPr>
            <w:r w:rsidRPr="00F43242">
              <w:rPr>
                <w:color w:val="auto"/>
                <w:sz w:val="20"/>
                <w:szCs w:val="20"/>
              </w:rPr>
              <w:t xml:space="preserve">Description </w:t>
            </w:r>
          </w:p>
        </w:tc>
        <w:tc>
          <w:tcPr>
            <w:tcW w:w="2541" w:type="dxa"/>
            <w:hideMark/>
          </w:tcPr>
          <w:p w14:paraId="74AF641A" w14:textId="77777777" w:rsidR="005E2707" w:rsidRPr="00F43242" w:rsidRDefault="005E2707"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Figures</w:t>
            </w:r>
          </w:p>
        </w:tc>
        <w:tc>
          <w:tcPr>
            <w:tcW w:w="2472" w:type="dxa"/>
            <w:hideMark/>
          </w:tcPr>
          <w:p w14:paraId="07A0360E" w14:textId="77777777" w:rsidR="005E2707" w:rsidRPr="00F43242" w:rsidRDefault="005E2707"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Units</w:t>
            </w:r>
          </w:p>
        </w:tc>
      </w:tr>
      <w:tr w:rsidR="005E2707" w:rsidRPr="00F43242" w14:paraId="3D0375DE" w14:textId="77777777" w:rsidTr="001D0372">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45216C00" w14:textId="77777777" w:rsidR="005E2707" w:rsidRPr="00F43242" w:rsidRDefault="005E2707" w:rsidP="007C66CE">
            <w:pPr>
              <w:jc w:val="both"/>
              <w:rPr>
                <w:sz w:val="20"/>
                <w:szCs w:val="20"/>
              </w:rPr>
            </w:pPr>
            <w:r w:rsidRPr="00F43242">
              <w:rPr>
                <w:sz w:val="20"/>
                <w:szCs w:val="20"/>
              </w:rPr>
              <w:t xml:space="preserve">Gas production volumes </w:t>
            </w:r>
          </w:p>
        </w:tc>
        <w:tc>
          <w:tcPr>
            <w:tcW w:w="2541" w:type="dxa"/>
            <w:hideMark/>
          </w:tcPr>
          <w:p w14:paraId="2E3917B7"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11</w:t>
            </w:r>
          </w:p>
        </w:tc>
        <w:tc>
          <w:tcPr>
            <w:tcW w:w="2472" w:type="dxa"/>
            <w:hideMark/>
          </w:tcPr>
          <w:p w14:paraId="5F4F878B"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mtpa</w:t>
            </w:r>
          </w:p>
        </w:tc>
      </w:tr>
      <w:tr w:rsidR="005E2707" w:rsidRPr="00F43242" w14:paraId="2C305996" w14:textId="77777777" w:rsidTr="001D0372">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48CDAC73" w14:textId="77777777" w:rsidR="005E2707" w:rsidRPr="00F43242" w:rsidRDefault="005E2707" w:rsidP="007C66CE">
            <w:pPr>
              <w:jc w:val="both"/>
              <w:rPr>
                <w:sz w:val="20"/>
                <w:szCs w:val="20"/>
              </w:rPr>
            </w:pPr>
            <w:r w:rsidRPr="00F43242">
              <w:rPr>
                <w:sz w:val="20"/>
                <w:szCs w:val="20"/>
              </w:rPr>
              <w:t xml:space="preserve">LNG plant capacity (export capacity) </w:t>
            </w:r>
          </w:p>
        </w:tc>
        <w:tc>
          <w:tcPr>
            <w:tcW w:w="2541" w:type="dxa"/>
            <w:hideMark/>
          </w:tcPr>
          <w:p w14:paraId="155D99B6"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9</w:t>
            </w:r>
          </w:p>
        </w:tc>
        <w:tc>
          <w:tcPr>
            <w:tcW w:w="2472" w:type="dxa"/>
            <w:hideMark/>
          </w:tcPr>
          <w:p w14:paraId="42DE9E1A"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mtpa</w:t>
            </w:r>
          </w:p>
        </w:tc>
      </w:tr>
      <w:tr w:rsidR="005E2707" w:rsidRPr="00F43242" w14:paraId="59E27AD4" w14:textId="77777777" w:rsidTr="001D0372">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55E99E8A" w14:textId="77777777" w:rsidR="005E2707" w:rsidRPr="00F43242" w:rsidRDefault="005E2707" w:rsidP="007C66CE">
            <w:pPr>
              <w:jc w:val="both"/>
              <w:rPr>
                <w:sz w:val="20"/>
                <w:szCs w:val="20"/>
              </w:rPr>
            </w:pPr>
            <w:r w:rsidRPr="00F43242">
              <w:rPr>
                <w:sz w:val="20"/>
                <w:szCs w:val="20"/>
              </w:rPr>
              <w:t xml:space="preserve">Capacity utilization of LNG facilitiy </w:t>
            </w:r>
          </w:p>
        </w:tc>
        <w:tc>
          <w:tcPr>
            <w:tcW w:w="2541" w:type="dxa"/>
            <w:hideMark/>
          </w:tcPr>
          <w:p w14:paraId="7E74062C"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90%</w:t>
            </w:r>
          </w:p>
        </w:tc>
        <w:tc>
          <w:tcPr>
            <w:tcW w:w="2472" w:type="dxa"/>
            <w:hideMark/>
          </w:tcPr>
          <w:p w14:paraId="441DB15B"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w:t>
            </w:r>
          </w:p>
        </w:tc>
      </w:tr>
      <w:tr w:rsidR="005E2707" w:rsidRPr="00F43242" w14:paraId="609936E0" w14:textId="77777777" w:rsidTr="001D0372">
        <w:trPr>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608EEC0F" w14:textId="77777777" w:rsidR="005E2707" w:rsidRPr="00F43242" w:rsidRDefault="005E2707" w:rsidP="007C66CE">
            <w:pPr>
              <w:jc w:val="both"/>
              <w:rPr>
                <w:sz w:val="20"/>
                <w:szCs w:val="20"/>
              </w:rPr>
            </w:pPr>
            <w:r w:rsidRPr="00F43242">
              <w:rPr>
                <w:sz w:val="20"/>
                <w:szCs w:val="20"/>
              </w:rPr>
              <w:t xml:space="preserve">Offtake -long-term contract </w:t>
            </w:r>
          </w:p>
        </w:tc>
        <w:tc>
          <w:tcPr>
            <w:tcW w:w="2541" w:type="dxa"/>
            <w:hideMark/>
          </w:tcPr>
          <w:p w14:paraId="6602DB81"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100%</w:t>
            </w:r>
          </w:p>
        </w:tc>
        <w:tc>
          <w:tcPr>
            <w:tcW w:w="2472" w:type="dxa"/>
            <w:hideMark/>
          </w:tcPr>
          <w:p w14:paraId="16ABDED3"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w:t>
            </w:r>
          </w:p>
        </w:tc>
      </w:tr>
      <w:tr w:rsidR="005E2707" w:rsidRPr="00F43242" w14:paraId="6AE84312" w14:textId="77777777" w:rsidTr="001D0372">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0" w:type="auto"/>
            <w:hideMark/>
          </w:tcPr>
          <w:p w14:paraId="70DB09BC" w14:textId="77777777" w:rsidR="005E2707" w:rsidRPr="00F43242" w:rsidRDefault="005E2707" w:rsidP="007C66CE">
            <w:pPr>
              <w:jc w:val="both"/>
              <w:rPr>
                <w:sz w:val="20"/>
                <w:szCs w:val="20"/>
              </w:rPr>
            </w:pPr>
            <w:r w:rsidRPr="00F43242">
              <w:rPr>
                <w:sz w:val="20"/>
                <w:szCs w:val="20"/>
              </w:rPr>
              <w:t>Gas provided by the operator (feed gas)</w:t>
            </w:r>
          </w:p>
        </w:tc>
        <w:tc>
          <w:tcPr>
            <w:tcW w:w="2541" w:type="dxa"/>
            <w:hideMark/>
          </w:tcPr>
          <w:p w14:paraId="1E1173C0"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100%</w:t>
            </w:r>
          </w:p>
        </w:tc>
        <w:tc>
          <w:tcPr>
            <w:tcW w:w="2472" w:type="dxa"/>
            <w:hideMark/>
          </w:tcPr>
          <w:p w14:paraId="1E92495F"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w:t>
            </w:r>
          </w:p>
        </w:tc>
      </w:tr>
    </w:tbl>
    <w:p w14:paraId="6B62058B" w14:textId="77777777" w:rsidR="005E2707" w:rsidRPr="00F43242" w:rsidRDefault="005E2707" w:rsidP="007C66CE">
      <w:pPr>
        <w:jc w:val="both"/>
        <w:rPr>
          <w:b/>
          <w:bCs/>
          <w:sz w:val="20"/>
          <w:szCs w:val="20"/>
        </w:rPr>
      </w:pPr>
    </w:p>
    <w:p w14:paraId="2A7B9704" w14:textId="69634119" w:rsidR="005E2707" w:rsidRPr="00F43242" w:rsidRDefault="005E2707" w:rsidP="007C66CE">
      <w:pPr>
        <w:jc w:val="both"/>
        <w:rPr>
          <w:b/>
          <w:bCs/>
          <w:sz w:val="20"/>
          <w:szCs w:val="20"/>
        </w:rPr>
      </w:pPr>
      <w:r w:rsidRPr="00F43242">
        <w:rPr>
          <w:b/>
          <w:color w:val="ED7D31" w:themeColor="accent2"/>
          <w:sz w:val="20"/>
          <w:szCs w:val="20"/>
        </w:rPr>
        <w:t xml:space="preserve">LNG project </w:t>
      </w:r>
      <w:r w:rsidR="00AF067B" w:rsidRPr="00F43242">
        <w:rPr>
          <w:b/>
          <w:color w:val="ED7D31" w:themeColor="accent2"/>
          <w:sz w:val="20"/>
          <w:szCs w:val="20"/>
        </w:rPr>
        <w:t xml:space="preserve">investment and </w:t>
      </w:r>
      <w:r w:rsidRPr="00F43242">
        <w:rPr>
          <w:b/>
          <w:color w:val="ED7D31" w:themeColor="accent2"/>
          <w:sz w:val="20"/>
          <w:szCs w:val="20"/>
        </w:rPr>
        <w:t>finance</w:t>
      </w:r>
    </w:p>
    <w:p w14:paraId="625D2F1F" w14:textId="77777777" w:rsidR="005E2707" w:rsidRPr="00F43242" w:rsidRDefault="005E2707" w:rsidP="007C66CE">
      <w:pPr>
        <w:ind w:right="120"/>
        <w:jc w:val="both"/>
        <w:rPr>
          <w:b/>
          <w:bCs/>
          <w:sz w:val="20"/>
          <w:szCs w:val="20"/>
        </w:rPr>
      </w:pPr>
    </w:p>
    <w:p w14:paraId="2BE59AB8" w14:textId="3696CF36" w:rsidR="005E2707" w:rsidRDefault="005E2707" w:rsidP="007C66CE">
      <w:pPr>
        <w:jc w:val="both"/>
        <w:rPr>
          <w:sz w:val="20"/>
          <w:szCs w:val="20"/>
        </w:rPr>
      </w:pPr>
      <w:r w:rsidRPr="00F43242">
        <w:rPr>
          <w:sz w:val="20"/>
          <w:szCs w:val="20"/>
        </w:rPr>
        <w:t xml:space="preserve">LNG project finance is one of the major factors in the decision of the model acceptance. Generally, commercial banks, export credit agencies, debt capital markets, and, less often, other multilateral agencies finance the projects. Private equity fund managers have also been interested in LNG projects and fund the project for an equity stake. The financing body looks for sound project economics, strong sponsors, reliable long-term offtake contracts, and the track record of the participating companies. Banks also evaluate political and country risks where the LNG liquefaction terminal is to be set up. Based on the </w:t>
      </w:r>
      <w:r w:rsidR="00A009D4" w:rsidRPr="00F43242">
        <w:rPr>
          <w:sz w:val="20"/>
          <w:szCs w:val="20"/>
        </w:rPr>
        <w:t>prevalent</w:t>
      </w:r>
      <w:r w:rsidRPr="00F43242">
        <w:rPr>
          <w:sz w:val="20"/>
          <w:szCs w:val="20"/>
        </w:rPr>
        <w:t xml:space="preserve"> LNG </w:t>
      </w:r>
      <w:r w:rsidR="00A009D4" w:rsidRPr="00F43242">
        <w:rPr>
          <w:sz w:val="20"/>
          <w:szCs w:val="20"/>
        </w:rPr>
        <w:t>p</w:t>
      </w:r>
      <w:r w:rsidRPr="00F43242">
        <w:rPr>
          <w:sz w:val="20"/>
          <w:szCs w:val="20"/>
        </w:rPr>
        <w:t>roject implement</w:t>
      </w:r>
      <w:r w:rsidR="00C2471C" w:rsidRPr="00F43242">
        <w:rPr>
          <w:sz w:val="20"/>
          <w:szCs w:val="20"/>
        </w:rPr>
        <w:t>ed</w:t>
      </w:r>
      <w:r w:rsidRPr="00F43242">
        <w:rPr>
          <w:sz w:val="20"/>
          <w:szCs w:val="20"/>
        </w:rPr>
        <w:t xml:space="preserve">, the investment and debt structure of the project has been considered for the analysis. </w:t>
      </w:r>
    </w:p>
    <w:p w14:paraId="730FB19B" w14:textId="3C1D8796" w:rsidR="009A0ECD" w:rsidRDefault="009A0ECD" w:rsidP="007C66CE">
      <w:pPr>
        <w:jc w:val="both"/>
        <w:rPr>
          <w:sz w:val="20"/>
          <w:szCs w:val="20"/>
        </w:rPr>
      </w:pPr>
    </w:p>
    <w:p w14:paraId="53E75E22" w14:textId="6E13139E" w:rsidR="009A0ECD" w:rsidRDefault="009A0ECD" w:rsidP="007C66CE">
      <w:pPr>
        <w:jc w:val="both"/>
        <w:rPr>
          <w:sz w:val="20"/>
          <w:szCs w:val="20"/>
        </w:rPr>
      </w:pPr>
    </w:p>
    <w:p w14:paraId="6CE4895C" w14:textId="16767D18" w:rsidR="009A0ECD" w:rsidRDefault="009A0ECD" w:rsidP="007C66CE">
      <w:pPr>
        <w:jc w:val="both"/>
        <w:rPr>
          <w:sz w:val="20"/>
          <w:szCs w:val="20"/>
        </w:rPr>
      </w:pPr>
    </w:p>
    <w:p w14:paraId="5AA9C022" w14:textId="3D3CBDF4" w:rsidR="009A0ECD" w:rsidRDefault="009A0ECD" w:rsidP="007C66CE">
      <w:pPr>
        <w:jc w:val="both"/>
        <w:rPr>
          <w:sz w:val="20"/>
          <w:szCs w:val="20"/>
        </w:rPr>
      </w:pPr>
    </w:p>
    <w:p w14:paraId="5E501F2B" w14:textId="77777777" w:rsidR="009A0ECD" w:rsidRPr="00F43242" w:rsidRDefault="009A0ECD" w:rsidP="007C66CE">
      <w:pPr>
        <w:jc w:val="both"/>
        <w:rPr>
          <w:sz w:val="20"/>
          <w:szCs w:val="20"/>
        </w:rPr>
      </w:pPr>
    </w:p>
    <w:p w14:paraId="395E8C8A" w14:textId="77777777" w:rsidR="006E180F" w:rsidRPr="00F43242" w:rsidRDefault="006E180F" w:rsidP="007C66CE">
      <w:pPr>
        <w:jc w:val="both"/>
        <w:rPr>
          <w:sz w:val="20"/>
          <w:szCs w:val="20"/>
        </w:rPr>
      </w:pPr>
    </w:p>
    <w:p w14:paraId="24EBFDE1" w14:textId="1293E0E9" w:rsidR="00C13F85" w:rsidRPr="009A0ECD" w:rsidRDefault="009A0ECD" w:rsidP="007C66CE">
      <w:pPr>
        <w:jc w:val="both"/>
        <w:rPr>
          <w:b/>
          <w:bCs/>
          <w:sz w:val="20"/>
          <w:szCs w:val="20"/>
        </w:rPr>
      </w:pPr>
      <w:r w:rsidRPr="009A0ECD">
        <w:rPr>
          <w:b/>
          <w:bCs/>
          <w:sz w:val="20"/>
          <w:szCs w:val="20"/>
        </w:rPr>
        <w:lastRenderedPageBreak/>
        <w:t xml:space="preserve">Table 7: </w:t>
      </w:r>
      <w:r w:rsidR="002B257F" w:rsidRPr="009A0ECD">
        <w:rPr>
          <w:b/>
          <w:bCs/>
          <w:sz w:val="20"/>
          <w:szCs w:val="20"/>
        </w:rPr>
        <w:t>Capital investment</w:t>
      </w:r>
      <w:r w:rsidR="00313149" w:rsidRPr="009A0ECD">
        <w:rPr>
          <w:b/>
          <w:bCs/>
          <w:sz w:val="20"/>
          <w:szCs w:val="20"/>
        </w:rPr>
        <w:t>, debt-to-equity ratio</w:t>
      </w:r>
      <w:r w:rsidR="002004F0" w:rsidRPr="009A0ECD">
        <w:rPr>
          <w:b/>
          <w:bCs/>
          <w:sz w:val="20"/>
          <w:szCs w:val="20"/>
        </w:rPr>
        <w:t>,</w:t>
      </w:r>
      <w:r w:rsidR="00313149" w:rsidRPr="009A0ECD">
        <w:rPr>
          <w:b/>
          <w:bCs/>
          <w:sz w:val="20"/>
          <w:szCs w:val="20"/>
        </w:rPr>
        <w:t xml:space="preserve"> and </w:t>
      </w:r>
      <w:r w:rsidR="008E21E9" w:rsidRPr="009A0ECD">
        <w:rPr>
          <w:b/>
          <w:bCs/>
          <w:sz w:val="20"/>
          <w:szCs w:val="20"/>
        </w:rPr>
        <w:t>percentage stake purchased by integrated company</w:t>
      </w:r>
      <w:r w:rsidR="00A009D4" w:rsidRPr="009A0ECD">
        <w:rPr>
          <w:b/>
          <w:bCs/>
          <w:sz w:val="20"/>
          <w:szCs w:val="20"/>
        </w:rPr>
        <w:t>:</w:t>
      </w:r>
    </w:p>
    <w:p w14:paraId="226D523F" w14:textId="77777777" w:rsidR="005E2707" w:rsidRPr="00F43242" w:rsidRDefault="005E2707" w:rsidP="007C66CE">
      <w:pPr>
        <w:ind w:right="120"/>
        <w:jc w:val="both"/>
        <w:rPr>
          <w:sz w:val="20"/>
          <w:szCs w:val="20"/>
        </w:rPr>
      </w:pPr>
    </w:p>
    <w:tbl>
      <w:tblPr>
        <w:tblStyle w:val="GridTable4-Accent2"/>
        <w:tblW w:w="10276" w:type="dxa"/>
        <w:tblLook w:val="04A0" w:firstRow="1" w:lastRow="0" w:firstColumn="1" w:lastColumn="0" w:noHBand="0" w:noVBand="1"/>
      </w:tblPr>
      <w:tblGrid>
        <w:gridCol w:w="5325"/>
        <w:gridCol w:w="2539"/>
        <w:gridCol w:w="2412"/>
      </w:tblGrid>
      <w:tr w:rsidR="005E2707" w:rsidRPr="00F43242" w14:paraId="65C7BE8C" w14:textId="77777777" w:rsidTr="007C66CE">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56F906B7" w14:textId="77777777" w:rsidR="005E2707" w:rsidRPr="00F43242" w:rsidRDefault="005E2707" w:rsidP="007C66CE">
            <w:pPr>
              <w:jc w:val="both"/>
              <w:rPr>
                <w:color w:val="auto"/>
                <w:sz w:val="20"/>
                <w:szCs w:val="20"/>
              </w:rPr>
            </w:pPr>
            <w:r w:rsidRPr="00F43242">
              <w:rPr>
                <w:color w:val="auto"/>
                <w:sz w:val="20"/>
                <w:szCs w:val="20"/>
              </w:rPr>
              <w:t xml:space="preserve">Description </w:t>
            </w:r>
          </w:p>
        </w:tc>
        <w:tc>
          <w:tcPr>
            <w:tcW w:w="2539" w:type="dxa"/>
            <w:hideMark/>
          </w:tcPr>
          <w:p w14:paraId="2A836D6D" w14:textId="0AFBEAE8" w:rsidR="005E2707" w:rsidRPr="00F43242" w:rsidRDefault="00DC35F5"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Values</w:t>
            </w:r>
          </w:p>
        </w:tc>
        <w:tc>
          <w:tcPr>
            <w:tcW w:w="2412" w:type="dxa"/>
            <w:hideMark/>
          </w:tcPr>
          <w:p w14:paraId="0F09CB5D" w14:textId="77777777" w:rsidR="005E2707" w:rsidRPr="00F43242" w:rsidRDefault="005E2707"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Units</w:t>
            </w:r>
          </w:p>
        </w:tc>
      </w:tr>
      <w:tr w:rsidR="005E2707" w:rsidRPr="00F43242" w14:paraId="31FB8698"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tcPr>
          <w:p w14:paraId="3AE5DDB2" w14:textId="77777777" w:rsidR="005E2707" w:rsidRPr="00F43242" w:rsidRDefault="005E2707" w:rsidP="007C66CE">
            <w:pPr>
              <w:jc w:val="both"/>
              <w:rPr>
                <w:sz w:val="20"/>
                <w:szCs w:val="20"/>
              </w:rPr>
            </w:pPr>
            <w:r w:rsidRPr="00F43242">
              <w:rPr>
                <w:sz w:val="20"/>
                <w:szCs w:val="20"/>
              </w:rPr>
              <w:t xml:space="preserve">Project construction cost (capex per tonne) </w:t>
            </w:r>
          </w:p>
        </w:tc>
        <w:tc>
          <w:tcPr>
            <w:tcW w:w="2539" w:type="dxa"/>
          </w:tcPr>
          <w:p w14:paraId="1F76D187"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1,000</w:t>
            </w:r>
          </w:p>
        </w:tc>
        <w:tc>
          <w:tcPr>
            <w:tcW w:w="2412" w:type="dxa"/>
          </w:tcPr>
          <w:p w14:paraId="2C50F60B"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$/t</w:t>
            </w:r>
          </w:p>
        </w:tc>
      </w:tr>
      <w:tr w:rsidR="005E2707" w:rsidRPr="00F43242" w14:paraId="4B7D5918" w14:textId="77777777" w:rsidTr="007C66CE">
        <w:trPr>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196754FB" w14:textId="77777777" w:rsidR="005E2707" w:rsidRPr="00F43242" w:rsidRDefault="005E2707" w:rsidP="007C66CE">
            <w:pPr>
              <w:jc w:val="both"/>
              <w:rPr>
                <w:sz w:val="20"/>
                <w:szCs w:val="20"/>
              </w:rPr>
            </w:pPr>
            <w:r w:rsidRPr="00F43242">
              <w:rPr>
                <w:sz w:val="20"/>
                <w:szCs w:val="20"/>
              </w:rPr>
              <w:t xml:space="preserve">LNG project capex </w:t>
            </w:r>
          </w:p>
        </w:tc>
        <w:tc>
          <w:tcPr>
            <w:tcW w:w="2539" w:type="dxa"/>
            <w:hideMark/>
          </w:tcPr>
          <w:p w14:paraId="2C33D9E8"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9</w:t>
            </w:r>
          </w:p>
        </w:tc>
        <w:tc>
          <w:tcPr>
            <w:tcW w:w="2412" w:type="dxa"/>
            <w:hideMark/>
          </w:tcPr>
          <w:p w14:paraId="5C3B6003"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$B</w:t>
            </w:r>
          </w:p>
        </w:tc>
      </w:tr>
      <w:tr w:rsidR="005E2707" w:rsidRPr="00F43242" w14:paraId="127B9F4C"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22CFCFA7" w14:textId="77777777" w:rsidR="005E2707" w:rsidRPr="00F43242" w:rsidRDefault="005E2707" w:rsidP="007C66CE">
            <w:pPr>
              <w:jc w:val="both"/>
              <w:rPr>
                <w:sz w:val="20"/>
                <w:szCs w:val="20"/>
              </w:rPr>
            </w:pPr>
            <w:r w:rsidRPr="00F43242">
              <w:rPr>
                <w:sz w:val="20"/>
                <w:szCs w:val="20"/>
              </w:rPr>
              <w:t>Overall debt financing</w:t>
            </w:r>
          </w:p>
        </w:tc>
        <w:tc>
          <w:tcPr>
            <w:tcW w:w="2539" w:type="dxa"/>
            <w:hideMark/>
          </w:tcPr>
          <w:p w14:paraId="195DFCA8"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70%</w:t>
            </w:r>
          </w:p>
        </w:tc>
        <w:tc>
          <w:tcPr>
            <w:tcW w:w="2412" w:type="dxa"/>
            <w:hideMark/>
          </w:tcPr>
          <w:p w14:paraId="45B27B58"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w:t>
            </w:r>
          </w:p>
        </w:tc>
      </w:tr>
      <w:tr w:rsidR="005E2707" w:rsidRPr="00F43242" w14:paraId="48D2A815" w14:textId="77777777" w:rsidTr="007C66CE">
        <w:trPr>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2B9AF25D" w14:textId="77777777" w:rsidR="005E2707" w:rsidRPr="00F43242" w:rsidRDefault="005E2707" w:rsidP="007C66CE">
            <w:pPr>
              <w:jc w:val="both"/>
              <w:rPr>
                <w:sz w:val="20"/>
                <w:szCs w:val="20"/>
              </w:rPr>
            </w:pPr>
            <w:r w:rsidRPr="00F43242">
              <w:rPr>
                <w:sz w:val="20"/>
                <w:szCs w:val="20"/>
              </w:rPr>
              <w:t xml:space="preserve">Overall equity portion </w:t>
            </w:r>
          </w:p>
        </w:tc>
        <w:tc>
          <w:tcPr>
            <w:tcW w:w="2539" w:type="dxa"/>
            <w:hideMark/>
          </w:tcPr>
          <w:p w14:paraId="7250A5C2"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30%</w:t>
            </w:r>
          </w:p>
        </w:tc>
        <w:tc>
          <w:tcPr>
            <w:tcW w:w="2412" w:type="dxa"/>
            <w:hideMark/>
          </w:tcPr>
          <w:p w14:paraId="1AF40ABA"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w:t>
            </w:r>
          </w:p>
        </w:tc>
      </w:tr>
      <w:tr w:rsidR="005E2707" w:rsidRPr="00F43242" w14:paraId="1CED6B9C"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54871AF3" w14:textId="77777777" w:rsidR="005E2707" w:rsidRPr="00F43242" w:rsidRDefault="005E2707" w:rsidP="007C66CE">
            <w:pPr>
              <w:jc w:val="both"/>
              <w:rPr>
                <w:sz w:val="20"/>
                <w:szCs w:val="20"/>
              </w:rPr>
            </w:pPr>
            <w:r w:rsidRPr="00F43242">
              <w:rPr>
                <w:sz w:val="20"/>
                <w:szCs w:val="20"/>
              </w:rPr>
              <w:t>Equity - shareholder 1 (Operator)</w:t>
            </w:r>
          </w:p>
        </w:tc>
        <w:tc>
          <w:tcPr>
            <w:tcW w:w="2539" w:type="dxa"/>
            <w:hideMark/>
          </w:tcPr>
          <w:p w14:paraId="5E21B6A4"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70%</w:t>
            </w:r>
          </w:p>
        </w:tc>
        <w:tc>
          <w:tcPr>
            <w:tcW w:w="2412" w:type="dxa"/>
            <w:hideMark/>
          </w:tcPr>
          <w:p w14:paraId="4E688DAA"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w:t>
            </w:r>
          </w:p>
        </w:tc>
      </w:tr>
      <w:tr w:rsidR="005E2707" w:rsidRPr="00F43242" w14:paraId="2FDFE5E1" w14:textId="77777777" w:rsidTr="007C66CE">
        <w:trPr>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5B45F2C6" w14:textId="77777777" w:rsidR="005E2707" w:rsidRPr="00F43242" w:rsidRDefault="005E2707" w:rsidP="007C66CE">
            <w:pPr>
              <w:jc w:val="both"/>
              <w:rPr>
                <w:sz w:val="20"/>
                <w:szCs w:val="20"/>
              </w:rPr>
            </w:pPr>
            <w:r w:rsidRPr="00F43242">
              <w:rPr>
                <w:sz w:val="20"/>
                <w:szCs w:val="20"/>
              </w:rPr>
              <w:t>Equity - shareholder 2</w:t>
            </w:r>
          </w:p>
        </w:tc>
        <w:tc>
          <w:tcPr>
            <w:tcW w:w="2539" w:type="dxa"/>
            <w:hideMark/>
          </w:tcPr>
          <w:p w14:paraId="257F6B20"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30%</w:t>
            </w:r>
          </w:p>
        </w:tc>
        <w:tc>
          <w:tcPr>
            <w:tcW w:w="2412" w:type="dxa"/>
            <w:hideMark/>
          </w:tcPr>
          <w:p w14:paraId="243D7242"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w:t>
            </w:r>
          </w:p>
        </w:tc>
      </w:tr>
      <w:tr w:rsidR="005E2707" w:rsidRPr="00F43242" w14:paraId="597B9FDA"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3B82A8A7" w14:textId="77777777" w:rsidR="005E2707" w:rsidRPr="00F43242" w:rsidRDefault="005E2707" w:rsidP="007C66CE">
            <w:pPr>
              <w:jc w:val="both"/>
              <w:rPr>
                <w:sz w:val="20"/>
                <w:szCs w:val="20"/>
              </w:rPr>
            </w:pPr>
            <w:r w:rsidRPr="00F43242">
              <w:rPr>
                <w:sz w:val="20"/>
                <w:szCs w:val="20"/>
              </w:rPr>
              <w:t xml:space="preserve">Cost of Debt (Interest rates) </w:t>
            </w:r>
          </w:p>
        </w:tc>
        <w:tc>
          <w:tcPr>
            <w:tcW w:w="2539" w:type="dxa"/>
            <w:hideMark/>
          </w:tcPr>
          <w:p w14:paraId="1E8CE630"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5%</w:t>
            </w:r>
          </w:p>
        </w:tc>
        <w:tc>
          <w:tcPr>
            <w:tcW w:w="2412" w:type="dxa"/>
            <w:hideMark/>
          </w:tcPr>
          <w:p w14:paraId="1E6778E9"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w:t>
            </w:r>
          </w:p>
        </w:tc>
      </w:tr>
      <w:tr w:rsidR="005E2707" w:rsidRPr="00F43242" w14:paraId="79D9DC7A" w14:textId="77777777" w:rsidTr="007C66CE">
        <w:trPr>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76B05A64" w14:textId="77777777" w:rsidR="005E2707" w:rsidRPr="00F43242" w:rsidRDefault="005E2707" w:rsidP="007C66CE">
            <w:pPr>
              <w:jc w:val="both"/>
              <w:rPr>
                <w:sz w:val="20"/>
                <w:szCs w:val="20"/>
              </w:rPr>
            </w:pPr>
            <w:r w:rsidRPr="00F43242">
              <w:rPr>
                <w:sz w:val="20"/>
                <w:szCs w:val="20"/>
              </w:rPr>
              <w:t xml:space="preserve">Cost of Equity (returns) </w:t>
            </w:r>
          </w:p>
        </w:tc>
        <w:tc>
          <w:tcPr>
            <w:tcW w:w="2539" w:type="dxa"/>
            <w:hideMark/>
          </w:tcPr>
          <w:p w14:paraId="6688AA42"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15%</w:t>
            </w:r>
          </w:p>
        </w:tc>
        <w:tc>
          <w:tcPr>
            <w:tcW w:w="2412" w:type="dxa"/>
            <w:hideMark/>
          </w:tcPr>
          <w:p w14:paraId="23F8909A"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w:t>
            </w:r>
          </w:p>
        </w:tc>
      </w:tr>
      <w:tr w:rsidR="005E2707" w:rsidRPr="00F43242" w14:paraId="0BFB7767"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35EC301A" w14:textId="77777777" w:rsidR="005E2707" w:rsidRPr="00F43242" w:rsidRDefault="005E2707" w:rsidP="007C66CE">
            <w:pPr>
              <w:jc w:val="both"/>
              <w:rPr>
                <w:sz w:val="20"/>
                <w:szCs w:val="20"/>
              </w:rPr>
            </w:pPr>
            <w:r w:rsidRPr="00F43242">
              <w:rPr>
                <w:sz w:val="20"/>
                <w:szCs w:val="20"/>
              </w:rPr>
              <w:t>Equity investments (70% equity)</w:t>
            </w:r>
          </w:p>
        </w:tc>
        <w:tc>
          <w:tcPr>
            <w:tcW w:w="2539" w:type="dxa"/>
            <w:hideMark/>
          </w:tcPr>
          <w:p w14:paraId="40FE31FB"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1.89</w:t>
            </w:r>
          </w:p>
        </w:tc>
        <w:tc>
          <w:tcPr>
            <w:tcW w:w="2412" w:type="dxa"/>
            <w:hideMark/>
          </w:tcPr>
          <w:p w14:paraId="72D05088" w14:textId="4F2C7FAA" w:rsidR="005E2707" w:rsidRPr="00F43242" w:rsidRDefault="00DC35F5"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$B</w:t>
            </w:r>
          </w:p>
        </w:tc>
      </w:tr>
      <w:tr w:rsidR="005E2707" w:rsidRPr="00F43242" w14:paraId="42A96CB4" w14:textId="77777777" w:rsidTr="007C66CE">
        <w:trPr>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49207173" w14:textId="77777777" w:rsidR="005E2707" w:rsidRPr="00F43242" w:rsidRDefault="005E2707" w:rsidP="007C66CE">
            <w:pPr>
              <w:jc w:val="both"/>
              <w:rPr>
                <w:sz w:val="20"/>
                <w:szCs w:val="20"/>
              </w:rPr>
            </w:pPr>
            <w:r w:rsidRPr="00F43242">
              <w:rPr>
                <w:sz w:val="20"/>
                <w:szCs w:val="20"/>
              </w:rPr>
              <w:t>Equity investments (30% equity)</w:t>
            </w:r>
          </w:p>
        </w:tc>
        <w:tc>
          <w:tcPr>
            <w:tcW w:w="2539" w:type="dxa"/>
            <w:hideMark/>
          </w:tcPr>
          <w:p w14:paraId="7CAD2A1B"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0.81</w:t>
            </w:r>
          </w:p>
        </w:tc>
        <w:tc>
          <w:tcPr>
            <w:tcW w:w="2412" w:type="dxa"/>
            <w:hideMark/>
          </w:tcPr>
          <w:p w14:paraId="1A354C24" w14:textId="77777777" w:rsidR="005E2707" w:rsidRPr="00F43242" w:rsidRDefault="005E270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$B</w:t>
            </w:r>
          </w:p>
        </w:tc>
      </w:tr>
      <w:tr w:rsidR="005E2707" w:rsidRPr="00F43242" w14:paraId="11841DE3" w14:textId="77777777" w:rsidTr="007C66CE">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5325" w:type="dxa"/>
            <w:hideMark/>
          </w:tcPr>
          <w:p w14:paraId="78BC185E" w14:textId="77777777" w:rsidR="005E2707" w:rsidRPr="00F43242" w:rsidRDefault="005E2707" w:rsidP="007C66CE">
            <w:pPr>
              <w:jc w:val="both"/>
              <w:rPr>
                <w:sz w:val="20"/>
                <w:szCs w:val="20"/>
              </w:rPr>
            </w:pPr>
            <w:r w:rsidRPr="00F43242">
              <w:rPr>
                <w:sz w:val="20"/>
                <w:szCs w:val="20"/>
              </w:rPr>
              <w:t>Debt investment</w:t>
            </w:r>
          </w:p>
        </w:tc>
        <w:tc>
          <w:tcPr>
            <w:tcW w:w="2539" w:type="dxa"/>
            <w:hideMark/>
          </w:tcPr>
          <w:p w14:paraId="62FFCC53" w14:textId="77777777" w:rsidR="005E2707" w:rsidRPr="00F43242" w:rsidRDefault="005E270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6.3</w:t>
            </w:r>
          </w:p>
        </w:tc>
        <w:tc>
          <w:tcPr>
            <w:tcW w:w="2412" w:type="dxa"/>
            <w:hideMark/>
          </w:tcPr>
          <w:p w14:paraId="0A4E87DD" w14:textId="197240CC" w:rsidR="005E2707" w:rsidRPr="00F43242" w:rsidRDefault="00DC35F5"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$B</w:t>
            </w:r>
          </w:p>
        </w:tc>
      </w:tr>
    </w:tbl>
    <w:p w14:paraId="7590E3F3" w14:textId="77777777" w:rsidR="00D0280B" w:rsidRPr="00F43242" w:rsidRDefault="00D0280B" w:rsidP="007C66CE">
      <w:pPr>
        <w:jc w:val="both"/>
        <w:rPr>
          <w:color w:val="D8651E"/>
          <w:sz w:val="20"/>
          <w:szCs w:val="20"/>
        </w:rPr>
      </w:pPr>
    </w:p>
    <w:p w14:paraId="57C8AF8B" w14:textId="2459F103" w:rsidR="00D93AD4" w:rsidRPr="00F43242" w:rsidRDefault="00EA1D48" w:rsidP="007C66CE">
      <w:pPr>
        <w:jc w:val="both"/>
        <w:rPr>
          <w:sz w:val="20"/>
          <w:szCs w:val="20"/>
        </w:rPr>
      </w:pPr>
      <w:r w:rsidRPr="00F43242">
        <w:rPr>
          <w:sz w:val="20"/>
          <w:szCs w:val="20"/>
        </w:rPr>
        <w:t xml:space="preserve">For the case </w:t>
      </w:r>
      <w:r w:rsidR="008C3DB2" w:rsidRPr="00F43242">
        <w:rPr>
          <w:sz w:val="20"/>
          <w:szCs w:val="20"/>
        </w:rPr>
        <w:t>under</w:t>
      </w:r>
      <w:r w:rsidRPr="00F43242">
        <w:rPr>
          <w:sz w:val="20"/>
          <w:szCs w:val="20"/>
        </w:rPr>
        <w:t xml:space="preserve"> study, </w:t>
      </w:r>
      <w:r w:rsidR="00725928" w:rsidRPr="00F43242">
        <w:rPr>
          <w:sz w:val="20"/>
          <w:szCs w:val="20"/>
        </w:rPr>
        <w:t xml:space="preserve">the </w:t>
      </w:r>
      <w:r w:rsidR="00346759" w:rsidRPr="00F43242">
        <w:rPr>
          <w:sz w:val="20"/>
          <w:szCs w:val="20"/>
        </w:rPr>
        <w:t>debt</w:t>
      </w:r>
      <w:r w:rsidR="007B2938" w:rsidRPr="00F43242">
        <w:rPr>
          <w:sz w:val="20"/>
          <w:szCs w:val="20"/>
        </w:rPr>
        <w:t>-</w:t>
      </w:r>
      <w:r w:rsidR="00346759" w:rsidRPr="00F43242">
        <w:rPr>
          <w:sz w:val="20"/>
          <w:szCs w:val="20"/>
        </w:rPr>
        <w:t>to</w:t>
      </w:r>
      <w:r w:rsidR="007B2938" w:rsidRPr="00F43242">
        <w:rPr>
          <w:sz w:val="20"/>
          <w:szCs w:val="20"/>
        </w:rPr>
        <w:t>-</w:t>
      </w:r>
      <w:r w:rsidR="00346759" w:rsidRPr="00F43242">
        <w:rPr>
          <w:sz w:val="20"/>
          <w:szCs w:val="20"/>
        </w:rPr>
        <w:t xml:space="preserve">equity ratio for the project </w:t>
      </w:r>
      <w:r w:rsidR="008C3DB2" w:rsidRPr="00F43242">
        <w:rPr>
          <w:sz w:val="20"/>
          <w:szCs w:val="20"/>
        </w:rPr>
        <w:t>is taken</w:t>
      </w:r>
      <w:r w:rsidR="00743457" w:rsidRPr="00F43242">
        <w:rPr>
          <w:sz w:val="20"/>
          <w:szCs w:val="20"/>
        </w:rPr>
        <w:t xml:space="preserve"> 70/30</w:t>
      </w:r>
      <w:r w:rsidR="00972B7F" w:rsidRPr="00F43242">
        <w:rPr>
          <w:sz w:val="20"/>
          <w:szCs w:val="20"/>
        </w:rPr>
        <w:t>,</w:t>
      </w:r>
      <w:r w:rsidR="00D90C2A" w:rsidRPr="00F43242">
        <w:rPr>
          <w:sz w:val="20"/>
          <w:szCs w:val="20"/>
        </w:rPr>
        <w:t xml:space="preserve"> </w:t>
      </w:r>
      <w:r w:rsidR="003F529D" w:rsidRPr="00F43242">
        <w:rPr>
          <w:sz w:val="20"/>
          <w:szCs w:val="20"/>
        </w:rPr>
        <w:t>and for the integrated company to invest in the project</w:t>
      </w:r>
      <w:r w:rsidR="00972B7F" w:rsidRPr="00F43242">
        <w:rPr>
          <w:sz w:val="20"/>
          <w:szCs w:val="20"/>
        </w:rPr>
        <w:t>,</w:t>
      </w:r>
      <w:r w:rsidR="003F529D" w:rsidRPr="00F43242">
        <w:rPr>
          <w:sz w:val="20"/>
          <w:szCs w:val="20"/>
        </w:rPr>
        <w:t xml:space="preserve"> </w:t>
      </w:r>
      <w:r w:rsidR="00970D83" w:rsidRPr="00F43242">
        <w:rPr>
          <w:sz w:val="20"/>
          <w:szCs w:val="20"/>
        </w:rPr>
        <w:t xml:space="preserve">it </w:t>
      </w:r>
      <w:r w:rsidR="00972B7F" w:rsidRPr="00F43242">
        <w:rPr>
          <w:sz w:val="20"/>
          <w:szCs w:val="20"/>
        </w:rPr>
        <w:t>purchase</w:t>
      </w:r>
      <w:r w:rsidR="00970D83" w:rsidRPr="00F43242">
        <w:rPr>
          <w:sz w:val="20"/>
          <w:szCs w:val="20"/>
        </w:rPr>
        <w:t>s</w:t>
      </w:r>
      <w:r w:rsidR="003F529D" w:rsidRPr="00F43242">
        <w:rPr>
          <w:sz w:val="20"/>
          <w:szCs w:val="20"/>
        </w:rPr>
        <w:t xml:space="preserve"> </w:t>
      </w:r>
      <w:r w:rsidR="00725928" w:rsidRPr="00F43242">
        <w:rPr>
          <w:sz w:val="20"/>
          <w:szCs w:val="20"/>
        </w:rPr>
        <w:t xml:space="preserve">a </w:t>
      </w:r>
      <w:r w:rsidR="003F529D" w:rsidRPr="00F43242">
        <w:rPr>
          <w:sz w:val="20"/>
          <w:szCs w:val="20"/>
        </w:rPr>
        <w:t xml:space="preserve">30% stake in the </w:t>
      </w:r>
      <w:r w:rsidR="00972B7F" w:rsidRPr="00F43242">
        <w:rPr>
          <w:sz w:val="20"/>
          <w:szCs w:val="20"/>
        </w:rPr>
        <w:t>9 MMTPA LNG liquefaction project</w:t>
      </w:r>
      <w:r w:rsidR="00131959" w:rsidRPr="00F43242">
        <w:rPr>
          <w:sz w:val="20"/>
          <w:szCs w:val="20"/>
        </w:rPr>
        <w:t>.</w:t>
      </w:r>
    </w:p>
    <w:p w14:paraId="17FDC30A" w14:textId="77777777" w:rsidR="00970D83" w:rsidRPr="00F43242" w:rsidRDefault="00970D83" w:rsidP="007C66CE">
      <w:pPr>
        <w:jc w:val="both"/>
        <w:rPr>
          <w:sz w:val="20"/>
          <w:szCs w:val="20"/>
        </w:rPr>
      </w:pPr>
    </w:p>
    <w:p w14:paraId="3853D696" w14:textId="77777777" w:rsidR="00970D83" w:rsidRPr="00F43242" w:rsidRDefault="00970D83" w:rsidP="007C66CE">
      <w:pPr>
        <w:jc w:val="both"/>
        <w:rPr>
          <w:sz w:val="20"/>
          <w:szCs w:val="20"/>
        </w:rPr>
      </w:pPr>
    </w:p>
    <w:p w14:paraId="7B809E8C" w14:textId="24190CAA" w:rsidR="0070345C" w:rsidRPr="009A0ECD" w:rsidRDefault="009A0ECD" w:rsidP="007C66CE">
      <w:pPr>
        <w:jc w:val="both"/>
        <w:rPr>
          <w:b/>
          <w:bCs/>
          <w:sz w:val="20"/>
          <w:szCs w:val="20"/>
        </w:rPr>
      </w:pPr>
      <w:r w:rsidRPr="009A0ECD">
        <w:rPr>
          <w:b/>
          <w:bCs/>
          <w:sz w:val="20"/>
          <w:szCs w:val="20"/>
        </w:rPr>
        <w:t xml:space="preserve">Table 8: </w:t>
      </w:r>
      <w:r w:rsidR="009F7E05" w:rsidRPr="009A0ECD">
        <w:rPr>
          <w:b/>
          <w:bCs/>
          <w:sz w:val="20"/>
          <w:szCs w:val="20"/>
        </w:rPr>
        <w:t xml:space="preserve">Income statement of the </w:t>
      </w:r>
      <w:r w:rsidR="006F71E1" w:rsidRPr="009A0ECD">
        <w:rPr>
          <w:b/>
          <w:bCs/>
          <w:sz w:val="20"/>
          <w:szCs w:val="20"/>
        </w:rPr>
        <w:t xml:space="preserve">independent </w:t>
      </w:r>
      <w:r w:rsidR="002B25C6" w:rsidRPr="009A0ECD">
        <w:rPr>
          <w:b/>
          <w:bCs/>
          <w:sz w:val="20"/>
          <w:szCs w:val="20"/>
        </w:rPr>
        <w:t>LNG liquefaction terminal</w:t>
      </w:r>
    </w:p>
    <w:p w14:paraId="642E2799" w14:textId="77777777" w:rsidR="002F6C0E" w:rsidRPr="00F43242" w:rsidRDefault="002F6C0E" w:rsidP="007C66CE">
      <w:pPr>
        <w:jc w:val="both"/>
        <w:rPr>
          <w:color w:val="ED7D31" w:themeColor="accent2"/>
          <w:sz w:val="20"/>
          <w:szCs w:val="20"/>
        </w:rPr>
      </w:pPr>
    </w:p>
    <w:tbl>
      <w:tblPr>
        <w:tblStyle w:val="GridTable4-Accent2"/>
        <w:tblW w:w="10882" w:type="dxa"/>
        <w:tblLook w:val="04A0" w:firstRow="1" w:lastRow="0" w:firstColumn="1" w:lastColumn="0" w:noHBand="0" w:noVBand="1"/>
      </w:tblPr>
      <w:tblGrid>
        <w:gridCol w:w="4222"/>
        <w:gridCol w:w="1260"/>
        <w:gridCol w:w="990"/>
        <w:gridCol w:w="4410"/>
      </w:tblGrid>
      <w:tr w:rsidR="000B435A" w:rsidRPr="00F43242" w14:paraId="7B634294" w14:textId="77777777" w:rsidTr="004A4DF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tcPr>
          <w:p w14:paraId="02D22459" w14:textId="3C72C074" w:rsidR="000B435A" w:rsidRPr="00F43242" w:rsidRDefault="00DD5ED3" w:rsidP="007C66CE">
            <w:pPr>
              <w:jc w:val="both"/>
              <w:rPr>
                <w:color w:val="auto"/>
                <w:sz w:val="20"/>
                <w:szCs w:val="20"/>
              </w:rPr>
            </w:pPr>
            <w:r w:rsidRPr="00F43242">
              <w:rPr>
                <w:color w:val="auto"/>
                <w:sz w:val="20"/>
                <w:szCs w:val="20"/>
              </w:rPr>
              <w:t xml:space="preserve">Description </w:t>
            </w:r>
          </w:p>
        </w:tc>
        <w:tc>
          <w:tcPr>
            <w:tcW w:w="1260" w:type="dxa"/>
          </w:tcPr>
          <w:p w14:paraId="52C92453" w14:textId="194DE940" w:rsidR="000B435A" w:rsidRPr="00F43242" w:rsidRDefault="00DD5ED3"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Values</w:t>
            </w:r>
          </w:p>
        </w:tc>
        <w:tc>
          <w:tcPr>
            <w:tcW w:w="990" w:type="dxa"/>
          </w:tcPr>
          <w:p w14:paraId="098374A0" w14:textId="5CF9FE2F" w:rsidR="000B435A" w:rsidRPr="00F43242" w:rsidRDefault="00DD5ED3"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Units</w:t>
            </w:r>
          </w:p>
        </w:tc>
        <w:tc>
          <w:tcPr>
            <w:tcW w:w="4410" w:type="dxa"/>
          </w:tcPr>
          <w:p w14:paraId="131DDAE5" w14:textId="7D994B47" w:rsidR="000B435A" w:rsidRPr="00F43242" w:rsidRDefault="00DD5ED3"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Comments</w:t>
            </w:r>
          </w:p>
        </w:tc>
      </w:tr>
      <w:tr w:rsidR="00C066AA" w:rsidRPr="00F43242" w14:paraId="64D1F811"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tcPr>
          <w:p w14:paraId="03DB73D7" w14:textId="2A6D5A9A" w:rsidR="00C066AA" w:rsidRPr="00F43242" w:rsidRDefault="00DD5ED3" w:rsidP="007C66CE">
            <w:pPr>
              <w:jc w:val="both"/>
              <w:rPr>
                <w:sz w:val="20"/>
                <w:szCs w:val="20"/>
              </w:rPr>
            </w:pPr>
            <w:r w:rsidRPr="00F43242">
              <w:rPr>
                <w:sz w:val="20"/>
                <w:szCs w:val="20"/>
              </w:rPr>
              <w:t xml:space="preserve">Revenue </w:t>
            </w:r>
            <w:r w:rsidR="004A4DF1" w:rsidRPr="00F43242">
              <w:rPr>
                <w:sz w:val="20"/>
                <w:szCs w:val="20"/>
              </w:rPr>
              <w:t>input</w:t>
            </w:r>
          </w:p>
        </w:tc>
        <w:tc>
          <w:tcPr>
            <w:tcW w:w="1260" w:type="dxa"/>
          </w:tcPr>
          <w:p w14:paraId="14F7AF70" w14:textId="77777777" w:rsidR="00C066AA" w:rsidRPr="00F43242" w:rsidRDefault="00C066A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990" w:type="dxa"/>
          </w:tcPr>
          <w:p w14:paraId="7D12153B" w14:textId="77777777" w:rsidR="00C066AA" w:rsidRPr="00F43242" w:rsidRDefault="00C066A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4410" w:type="dxa"/>
          </w:tcPr>
          <w:p w14:paraId="39C56574" w14:textId="77777777" w:rsidR="00C066AA" w:rsidRPr="00F43242" w:rsidRDefault="00C066A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DD5ED3" w:rsidRPr="00F43242" w14:paraId="026503A5"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29FE1B3B" w14:textId="4DF23686" w:rsidR="00DD5ED3" w:rsidRPr="00F43242" w:rsidRDefault="00DD5ED3" w:rsidP="007C66CE">
            <w:pPr>
              <w:jc w:val="both"/>
              <w:rPr>
                <w:b w:val="0"/>
                <w:sz w:val="20"/>
                <w:szCs w:val="20"/>
              </w:rPr>
            </w:pPr>
            <w:r w:rsidRPr="00F43242">
              <w:rPr>
                <w:b w:val="0"/>
                <w:sz w:val="20"/>
                <w:szCs w:val="20"/>
              </w:rPr>
              <w:t>Total revenue from natural gas sales (</w:t>
            </w:r>
            <w:r w:rsidR="00302398" w:rsidRPr="00F43242">
              <w:rPr>
                <w:b w:val="0"/>
                <w:sz w:val="20"/>
                <w:szCs w:val="20"/>
              </w:rPr>
              <w:t>1</w:t>
            </w:r>
            <w:r w:rsidRPr="00F43242">
              <w:rPr>
                <w:b w:val="0"/>
                <w:sz w:val="20"/>
                <w:szCs w:val="20"/>
              </w:rPr>
              <w:t>)</w:t>
            </w:r>
          </w:p>
        </w:tc>
        <w:tc>
          <w:tcPr>
            <w:tcW w:w="1260" w:type="dxa"/>
            <w:hideMark/>
          </w:tcPr>
          <w:p w14:paraId="14677CD4" w14:textId="77777777" w:rsidR="00DD5ED3" w:rsidRPr="00F43242" w:rsidRDefault="00DD5ED3"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w:t>
            </w:r>
          </w:p>
        </w:tc>
        <w:tc>
          <w:tcPr>
            <w:tcW w:w="990" w:type="dxa"/>
            <w:hideMark/>
          </w:tcPr>
          <w:p w14:paraId="612C950C" w14:textId="77777777" w:rsidR="00DD5ED3" w:rsidRPr="00F43242" w:rsidRDefault="00DD5ED3"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065EEADE" w14:textId="13231333" w:rsidR="00DD5ED3" w:rsidRPr="00F43242" w:rsidRDefault="00206166"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 LNG </w:t>
            </w:r>
            <w:r w:rsidR="00B52C80" w:rsidRPr="00F43242">
              <w:rPr>
                <w:sz w:val="20"/>
                <w:szCs w:val="20"/>
              </w:rPr>
              <w:t xml:space="preserve">liquefaction </w:t>
            </w:r>
            <w:r w:rsidRPr="00F43242">
              <w:rPr>
                <w:sz w:val="20"/>
                <w:szCs w:val="20"/>
              </w:rPr>
              <w:t>terminal</w:t>
            </w:r>
            <w:r w:rsidR="00B52C80" w:rsidRPr="00F43242">
              <w:rPr>
                <w:sz w:val="20"/>
                <w:szCs w:val="20"/>
              </w:rPr>
              <w:t xml:space="preserve"> is not selling gas</w:t>
            </w:r>
            <w:r w:rsidR="00CC1EF4" w:rsidRPr="00F43242">
              <w:rPr>
                <w:sz w:val="20"/>
                <w:szCs w:val="20"/>
              </w:rPr>
              <w:t xml:space="preserve">, rather </w:t>
            </w:r>
            <w:r w:rsidR="00137B2B" w:rsidRPr="00F43242">
              <w:rPr>
                <w:sz w:val="20"/>
                <w:szCs w:val="20"/>
              </w:rPr>
              <w:t>purchase</w:t>
            </w:r>
            <w:r w:rsidR="00CC1EF4" w:rsidRPr="00F43242">
              <w:rPr>
                <w:sz w:val="20"/>
                <w:szCs w:val="20"/>
              </w:rPr>
              <w:t xml:space="preserve"> the gas </w:t>
            </w:r>
            <w:r w:rsidR="00037FDA" w:rsidRPr="00F43242">
              <w:rPr>
                <w:sz w:val="20"/>
                <w:szCs w:val="20"/>
              </w:rPr>
              <w:t xml:space="preserve">as per </w:t>
            </w:r>
            <w:r w:rsidR="00137B2B" w:rsidRPr="00F43242">
              <w:rPr>
                <w:sz w:val="20"/>
                <w:szCs w:val="20"/>
              </w:rPr>
              <w:t>gas purchase agreement.</w:t>
            </w:r>
          </w:p>
        </w:tc>
      </w:tr>
      <w:tr w:rsidR="000B435A" w:rsidRPr="00F43242" w14:paraId="75B99C12"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78497EDF" w14:textId="2B8658AF" w:rsidR="000B435A" w:rsidRPr="00F43242" w:rsidRDefault="000B435A" w:rsidP="007C66CE">
            <w:pPr>
              <w:jc w:val="both"/>
              <w:rPr>
                <w:b w:val="0"/>
                <w:sz w:val="20"/>
                <w:szCs w:val="20"/>
              </w:rPr>
            </w:pPr>
            <w:bookmarkStart w:id="1" w:name="OLE_LINK2"/>
            <w:r w:rsidRPr="00F43242">
              <w:rPr>
                <w:b w:val="0"/>
                <w:sz w:val="20"/>
                <w:szCs w:val="20"/>
              </w:rPr>
              <w:t>LNG prices (Henry Hub) (</w:t>
            </w:r>
            <w:r w:rsidR="00302398" w:rsidRPr="00F43242">
              <w:rPr>
                <w:b w:val="0"/>
                <w:sz w:val="20"/>
                <w:szCs w:val="20"/>
              </w:rPr>
              <w:t>2</w:t>
            </w:r>
            <w:r w:rsidRPr="00F43242">
              <w:rPr>
                <w:b w:val="0"/>
                <w:sz w:val="20"/>
                <w:szCs w:val="20"/>
              </w:rPr>
              <w:t>)</w:t>
            </w:r>
          </w:p>
        </w:tc>
        <w:tc>
          <w:tcPr>
            <w:tcW w:w="1260" w:type="dxa"/>
            <w:hideMark/>
          </w:tcPr>
          <w:p w14:paraId="3695181E"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645</w:t>
            </w:r>
          </w:p>
        </w:tc>
        <w:tc>
          <w:tcPr>
            <w:tcW w:w="990" w:type="dxa"/>
            <w:hideMark/>
          </w:tcPr>
          <w:p w14:paraId="10CAFF0F"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w:t>
            </w:r>
          </w:p>
        </w:tc>
        <w:tc>
          <w:tcPr>
            <w:tcW w:w="4410" w:type="dxa"/>
            <w:hideMark/>
          </w:tcPr>
          <w:p w14:paraId="56A792DA" w14:textId="62CD1DE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The average export price US (2022) - $12.4/</w:t>
            </w:r>
            <w:r w:rsidR="00E501B8" w:rsidRPr="00F43242">
              <w:rPr>
                <w:sz w:val="20"/>
                <w:szCs w:val="20"/>
              </w:rPr>
              <w:t>MMBtu</w:t>
            </w:r>
          </w:p>
        </w:tc>
      </w:tr>
      <w:tr w:rsidR="000B435A" w:rsidRPr="00F43242" w14:paraId="1616B285"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713145A7" w14:textId="7426F585" w:rsidR="000B435A" w:rsidRPr="00F43242" w:rsidRDefault="000B435A" w:rsidP="007C66CE">
            <w:pPr>
              <w:jc w:val="both"/>
              <w:rPr>
                <w:b w:val="0"/>
                <w:sz w:val="20"/>
                <w:szCs w:val="20"/>
              </w:rPr>
            </w:pPr>
            <w:r w:rsidRPr="00F43242">
              <w:rPr>
                <w:b w:val="0"/>
                <w:sz w:val="20"/>
                <w:szCs w:val="20"/>
              </w:rPr>
              <w:t>Total revenue (</w:t>
            </w:r>
            <w:r w:rsidR="00302398" w:rsidRPr="00F43242">
              <w:rPr>
                <w:b w:val="0"/>
                <w:sz w:val="20"/>
                <w:szCs w:val="20"/>
              </w:rPr>
              <w:t>1+</w:t>
            </w:r>
            <w:r w:rsidRPr="00F43242">
              <w:rPr>
                <w:b w:val="0"/>
                <w:sz w:val="20"/>
                <w:szCs w:val="20"/>
              </w:rPr>
              <w:t>2) to Operator (</w:t>
            </w:r>
            <w:r w:rsidR="00091ADD" w:rsidRPr="00F43242">
              <w:rPr>
                <w:b w:val="0"/>
                <w:sz w:val="20"/>
                <w:szCs w:val="20"/>
              </w:rPr>
              <w:t>3</w:t>
            </w:r>
            <w:r w:rsidRPr="00F43242">
              <w:rPr>
                <w:b w:val="0"/>
                <w:sz w:val="20"/>
                <w:szCs w:val="20"/>
              </w:rPr>
              <w:t>)</w:t>
            </w:r>
          </w:p>
        </w:tc>
        <w:tc>
          <w:tcPr>
            <w:tcW w:w="1260" w:type="dxa"/>
            <w:hideMark/>
          </w:tcPr>
          <w:p w14:paraId="0A4A019F"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5.8</w:t>
            </w:r>
          </w:p>
        </w:tc>
        <w:tc>
          <w:tcPr>
            <w:tcW w:w="990" w:type="dxa"/>
            <w:hideMark/>
          </w:tcPr>
          <w:p w14:paraId="542CDE3E"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5856D42D"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Revenue generated by the project owner</w:t>
            </w:r>
          </w:p>
        </w:tc>
      </w:tr>
      <w:tr w:rsidR="000B435A" w:rsidRPr="00F43242" w14:paraId="4109250A"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7FCB4891" w14:textId="77777777" w:rsidR="000B435A" w:rsidRPr="00F43242" w:rsidRDefault="000B435A" w:rsidP="007C66CE">
            <w:pPr>
              <w:jc w:val="both"/>
              <w:rPr>
                <w:sz w:val="20"/>
                <w:szCs w:val="20"/>
              </w:rPr>
            </w:pPr>
            <w:r w:rsidRPr="00F43242">
              <w:rPr>
                <w:sz w:val="20"/>
                <w:szCs w:val="20"/>
              </w:rPr>
              <w:t>Operating cost inputs</w:t>
            </w:r>
          </w:p>
        </w:tc>
        <w:tc>
          <w:tcPr>
            <w:tcW w:w="6660" w:type="dxa"/>
            <w:gridSpan w:val="3"/>
            <w:hideMark/>
          </w:tcPr>
          <w:p w14:paraId="34ABE1FB"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p>
        </w:tc>
      </w:tr>
      <w:tr w:rsidR="000B435A" w:rsidRPr="00F43242" w14:paraId="27454146"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16DEB5B8" w14:textId="77777777" w:rsidR="000B435A" w:rsidRPr="00F43242" w:rsidRDefault="000B435A" w:rsidP="007C66CE">
            <w:pPr>
              <w:jc w:val="both"/>
              <w:rPr>
                <w:b w:val="0"/>
                <w:sz w:val="20"/>
                <w:szCs w:val="20"/>
              </w:rPr>
            </w:pPr>
            <w:r w:rsidRPr="00F43242">
              <w:rPr>
                <w:b w:val="0"/>
                <w:sz w:val="20"/>
                <w:szCs w:val="20"/>
              </w:rPr>
              <w:t>Cost of natural gas (COGS)</w:t>
            </w:r>
          </w:p>
        </w:tc>
        <w:tc>
          <w:tcPr>
            <w:tcW w:w="1260" w:type="dxa"/>
            <w:hideMark/>
          </w:tcPr>
          <w:p w14:paraId="78EE1973"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335</w:t>
            </w:r>
          </w:p>
        </w:tc>
        <w:tc>
          <w:tcPr>
            <w:tcW w:w="990" w:type="dxa"/>
            <w:hideMark/>
          </w:tcPr>
          <w:p w14:paraId="6153472A"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$/t</w:t>
            </w:r>
          </w:p>
        </w:tc>
        <w:tc>
          <w:tcPr>
            <w:tcW w:w="4410" w:type="dxa"/>
            <w:hideMark/>
          </w:tcPr>
          <w:p w14:paraId="52DDEFCC" w14:textId="1A515BFD"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Price of NG (Henry Hub) $6.4/</w:t>
            </w:r>
            <w:r w:rsidR="00E501B8" w:rsidRPr="00F43242">
              <w:rPr>
                <w:sz w:val="20"/>
                <w:szCs w:val="20"/>
              </w:rPr>
              <w:t>MMBtu</w:t>
            </w:r>
          </w:p>
        </w:tc>
      </w:tr>
      <w:tr w:rsidR="000B435A" w:rsidRPr="00F43242" w14:paraId="533DCA11"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26E5DDF1" w14:textId="77777777" w:rsidR="000B435A" w:rsidRPr="00F43242" w:rsidRDefault="000B435A" w:rsidP="007C66CE">
            <w:pPr>
              <w:jc w:val="both"/>
              <w:rPr>
                <w:b w:val="0"/>
                <w:sz w:val="20"/>
                <w:szCs w:val="20"/>
              </w:rPr>
            </w:pPr>
            <w:r w:rsidRPr="00F43242">
              <w:rPr>
                <w:b w:val="0"/>
                <w:sz w:val="20"/>
                <w:szCs w:val="20"/>
              </w:rPr>
              <w:t>Liquefaction costs</w:t>
            </w:r>
          </w:p>
        </w:tc>
        <w:tc>
          <w:tcPr>
            <w:tcW w:w="1260" w:type="dxa"/>
            <w:hideMark/>
          </w:tcPr>
          <w:p w14:paraId="5B803347"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105</w:t>
            </w:r>
          </w:p>
        </w:tc>
        <w:tc>
          <w:tcPr>
            <w:tcW w:w="990" w:type="dxa"/>
            <w:hideMark/>
          </w:tcPr>
          <w:p w14:paraId="603C04A1"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w:t>
            </w:r>
          </w:p>
        </w:tc>
        <w:tc>
          <w:tcPr>
            <w:tcW w:w="4410" w:type="dxa"/>
            <w:hideMark/>
          </w:tcPr>
          <w:p w14:paraId="798A8C85" w14:textId="29B6B923" w:rsidR="000B435A" w:rsidRPr="00F43242" w:rsidRDefault="0030239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w:t>
            </w:r>
            <w:r w:rsidR="00DD5ED3" w:rsidRPr="00F43242">
              <w:rPr>
                <w:sz w:val="20"/>
                <w:szCs w:val="20"/>
              </w:rPr>
              <w:t>he</w:t>
            </w:r>
            <w:r w:rsidR="000B435A" w:rsidRPr="00F43242">
              <w:rPr>
                <w:sz w:val="20"/>
                <w:szCs w:val="20"/>
              </w:rPr>
              <w:t xml:space="preserve"> unit costs of LNG liquefaction range </w:t>
            </w:r>
            <w:r w:rsidRPr="00F43242">
              <w:rPr>
                <w:sz w:val="20"/>
                <w:szCs w:val="20"/>
              </w:rPr>
              <w:t>considered</w:t>
            </w:r>
            <w:r w:rsidR="000B435A" w:rsidRPr="00F43242">
              <w:rPr>
                <w:sz w:val="20"/>
                <w:szCs w:val="20"/>
              </w:rPr>
              <w:t xml:space="preserve"> $2MMBtu </w:t>
            </w:r>
          </w:p>
        </w:tc>
      </w:tr>
      <w:tr w:rsidR="000B435A" w:rsidRPr="00F43242" w14:paraId="0DEE43F0"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047DE2D8" w14:textId="77777777" w:rsidR="000B435A" w:rsidRPr="00F43242" w:rsidRDefault="000B435A" w:rsidP="007C66CE">
            <w:pPr>
              <w:jc w:val="both"/>
              <w:rPr>
                <w:b w:val="0"/>
                <w:sz w:val="20"/>
                <w:szCs w:val="20"/>
              </w:rPr>
            </w:pPr>
            <w:r w:rsidRPr="00F43242">
              <w:rPr>
                <w:b w:val="0"/>
                <w:sz w:val="20"/>
                <w:szCs w:val="20"/>
              </w:rPr>
              <w:t xml:space="preserve">Expenses (COGS+ Liquefaction) </w:t>
            </w:r>
          </w:p>
        </w:tc>
        <w:tc>
          <w:tcPr>
            <w:tcW w:w="1260" w:type="dxa"/>
            <w:hideMark/>
          </w:tcPr>
          <w:p w14:paraId="6C7424D3"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3.96</w:t>
            </w:r>
          </w:p>
        </w:tc>
        <w:tc>
          <w:tcPr>
            <w:tcW w:w="990" w:type="dxa"/>
            <w:hideMark/>
          </w:tcPr>
          <w:p w14:paraId="3EB5A0DF"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58E96C58" w14:textId="2605CF10" w:rsidR="000B435A" w:rsidRPr="00F43242" w:rsidRDefault="00E501B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Expenses</w:t>
            </w:r>
            <w:r w:rsidR="000B435A" w:rsidRPr="00F43242">
              <w:rPr>
                <w:sz w:val="20"/>
                <w:szCs w:val="20"/>
              </w:rPr>
              <w:t xml:space="preserve"> incurred for NG feedstock and Liquefaction costs</w:t>
            </w:r>
          </w:p>
        </w:tc>
      </w:tr>
      <w:tr w:rsidR="000B435A" w:rsidRPr="00F43242" w14:paraId="2DEC10FB"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08B10B1C" w14:textId="77777777" w:rsidR="000B435A" w:rsidRPr="00F43242" w:rsidRDefault="000B435A" w:rsidP="007C66CE">
            <w:pPr>
              <w:jc w:val="both"/>
              <w:rPr>
                <w:b w:val="0"/>
                <w:sz w:val="20"/>
                <w:szCs w:val="20"/>
              </w:rPr>
            </w:pPr>
            <w:r w:rsidRPr="00F43242">
              <w:rPr>
                <w:b w:val="0"/>
                <w:sz w:val="20"/>
                <w:szCs w:val="20"/>
              </w:rPr>
              <w:t xml:space="preserve">Pipeline transportation costs </w:t>
            </w:r>
          </w:p>
        </w:tc>
        <w:tc>
          <w:tcPr>
            <w:tcW w:w="1260" w:type="dxa"/>
            <w:hideMark/>
          </w:tcPr>
          <w:p w14:paraId="0B03D823"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w:t>
            </w:r>
          </w:p>
        </w:tc>
        <w:tc>
          <w:tcPr>
            <w:tcW w:w="990" w:type="dxa"/>
            <w:hideMark/>
          </w:tcPr>
          <w:p w14:paraId="2D877B93"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w:t>
            </w:r>
          </w:p>
        </w:tc>
        <w:tc>
          <w:tcPr>
            <w:tcW w:w="4410" w:type="dxa"/>
            <w:hideMark/>
          </w:tcPr>
          <w:p w14:paraId="419C8D78"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435A" w:rsidRPr="00F43242" w14:paraId="5785B896"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54544599" w14:textId="4793F905" w:rsidR="000B435A" w:rsidRPr="00F43242" w:rsidRDefault="000B435A" w:rsidP="007C66CE">
            <w:pPr>
              <w:jc w:val="both"/>
              <w:rPr>
                <w:b w:val="0"/>
                <w:sz w:val="20"/>
                <w:szCs w:val="20"/>
              </w:rPr>
            </w:pPr>
            <w:r w:rsidRPr="00F43242">
              <w:rPr>
                <w:b w:val="0"/>
                <w:sz w:val="20"/>
                <w:szCs w:val="20"/>
              </w:rPr>
              <w:t xml:space="preserve">Other </w:t>
            </w:r>
            <w:r w:rsidR="00507B66" w:rsidRPr="00F43242">
              <w:rPr>
                <w:b w:val="0"/>
                <w:sz w:val="20"/>
                <w:szCs w:val="20"/>
              </w:rPr>
              <w:t>O</w:t>
            </w:r>
            <w:r w:rsidR="00DD5ED3" w:rsidRPr="00F43242">
              <w:rPr>
                <w:b w:val="0"/>
                <w:sz w:val="20"/>
                <w:szCs w:val="20"/>
              </w:rPr>
              <w:t>pex</w:t>
            </w:r>
            <w:r w:rsidRPr="00F43242">
              <w:rPr>
                <w:b w:val="0"/>
                <w:sz w:val="20"/>
                <w:szCs w:val="20"/>
              </w:rPr>
              <w:t xml:space="preserve"> costs </w:t>
            </w:r>
            <w:r w:rsidR="002613FC" w:rsidRPr="00F43242">
              <w:rPr>
                <w:b w:val="0"/>
                <w:sz w:val="20"/>
                <w:szCs w:val="20"/>
              </w:rPr>
              <w:t>(SG&amp;A etc.)</w:t>
            </w:r>
          </w:p>
        </w:tc>
        <w:tc>
          <w:tcPr>
            <w:tcW w:w="1260" w:type="dxa"/>
            <w:hideMark/>
          </w:tcPr>
          <w:p w14:paraId="3FFEE54F"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0.36</w:t>
            </w:r>
          </w:p>
        </w:tc>
        <w:tc>
          <w:tcPr>
            <w:tcW w:w="990" w:type="dxa"/>
            <w:hideMark/>
          </w:tcPr>
          <w:p w14:paraId="30AFE2AA"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66975ADD" w14:textId="7CF8D463"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Assuming 4% of the capex</w:t>
            </w:r>
            <w:r w:rsidR="00224EBE" w:rsidRPr="00F43242">
              <w:rPr>
                <w:sz w:val="20"/>
                <w:szCs w:val="20"/>
              </w:rPr>
              <w:t xml:space="preserve"> as per </w:t>
            </w:r>
            <w:r w:rsidR="00E501B8" w:rsidRPr="00F43242">
              <w:rPr>
                <w:sz w:val="20"/>
                <w:szCs w:val="20"/>
              </w:rPr>
              <w:t xml:space="preserve">the </w:t>
            </w:r>
            <w:r w:rsidR="00224EBE" w:rsidRPr="00F43242">
              <w:rPr>
                <w:sz w:val="20"/>
                <w:szCs w:val="20"/>
              </w:rPr>
              <w:t>industry prevalent rate</w:t>
            </w:r>
          </w:p>
        </w:tc>
      </w:tr>
      <w:tr w:rsidR="000B435A" w:rsidRPr="00F43242" w14:paraId="63E54571"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40072656" w14:textId="69E548F3" w:rsidR="000B435A" w:rsidRPr="00F43242" w:rsidRDefault="000B435A" w:rsidP="007C66CE">
            <w:pPr>
              <w:jc w:val="both"/>
              <w:rPr>
                <w:b w:val="0"/>
                <w:sz w:val="20"/>
                <w:szCs w:val="20"/>
              </w:rPr>
            </w:pPr>
            <w:r w:rsidRPr="00F43242">
              <w:rPr>
                <w:b w:val="0"/>
                <w:sz w:val="20"/>
                <w:szCs w:val="20"/>
              </w:rPr>
              <w:t>Total costs (</w:t>
            </w:r>
            <w:r w:rsidR="00507B66" w:rsidRPr="00F43242">
              <w:rPr>
                <w:b w:val="0"/>
                <w:sz w:val="20"/>
                <w:szCs w:val="20"/>
              </w:rPr>
              <w:t>O</w:t>
            </w:r>
            <w:r w:rsidR="00DD5ED3" w:rsidRPr="00F43242">
              <w:rPr>
                <w:b w:val="0"/>
                <w:sz w:val="20"/>
                <w:szCs w:val="20"/>
              </w:rPr>
              <w:t>pex +</w:t>
            </w:r>
            <w:r w:rsidR="00507B66" w:rsidRPr="00F43242">
              <w:rPr>
                <w:b w:val="0"/>
                <w:sz w:val="20"/>
                <w:szCs w:val="20"/>
              </w:rPr>
              <w:t>COGS</w:t>
            </w:r>
            <w:r w:rsidRPr="00F43242">
              <w:rPr>
                <w:b w:val="0"/>
                <w:sz w:val="20"/>
                <w:szCs w:val="20"/>
              </w:rPr>
              <w:t>)</w:t>
            </w:r>
            <w:r w:rsidR="00091ADD" w:rsidRPr="00F43242">
              <w:rPr>
                <w:b w:val="0"/>
                <w:sz w:val="20"/>
                <w:szCs w:val="20"/>
              </w:rPr>
              <w:t xml:space="preserve"> (4)</w:t>
            </w:r>
          </w:p>
        </w:tc>
        <w:tc>
          <w:tcPr>
            <w:tcW w:w="1260" w:type="dxa"/>
            <w:hideMark/>
          </w:tcPr>
          <w:p w14:paraId="6D5694E5"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r w:rsidRPr="00F43242">
              <w:rPr>
                <w:b/>
                <w:sz w:val="20"/>
                <w:szCs w:val="20"/>
              </w:rPr>
              <w:t>4.32</w:t>
            </w:r>
          </w:p>
        </w:tc>
        <w:tc>
          <w:tcPr>
            <w:tcW w:w="990" w:type="dxa"/>
            <w:hideMark/>
          </w:tcPr>
          <w:p w14:paraId="2D9B055C"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4410" w:type="dxa"/>
            <w:hideMark/>
          </w:tcPr>
          <w:p w14:paraId="2F29711E"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435A" w:rsidRPr="00F43242" w14:paraId="2A6FD90D"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6DA5ED12" w14:textId="77777777" w:rsidR="000B435A" w:rsidRPr="00F43242" w:rsidRDefault="000B435A" w:rsidP="007C66CE">
            <w:pPr>
              <w:jc w:val="both"/>
              <w:rPr>
                <w:sz w:val="20"/>
                <w:szCs w:val="20"/>
              </w:rPr>
            </w:pPr>
            <w:r w:rsidRPr="00F43242">
              <w:rPr>
                <w:sz w:val="20"/>
                <w:szCs w:val="20"/>
              </w:rPr>
              <w:t>Profitability calculations</w:t>
            </w:r>
          </w:p>
        </w:tc>
        <w:tc>
          <w:tcPr>
            <w:tcW w:w="6660" w:type="dxa"/>
            <w:gridSpan w:val="3"/>
            <w:hideMark/>
          </w:tcPr>
          <w:p w14:paraId="1184B065"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p>
        </w:tc>
      </w:tr>
      <w:tr w:rsidR="000B435A" w:rsidRPr="00F43242" w14:paraId="1D41DB3D"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1FE690B5" w14:textId="4EE208EB" w:rsidR="000B435A" w:rsidRPr="00F43242" w:rsidRDefault="000B435A" w:rsidP="007C66CE">
            <w:pPr>
              <w:jc w:val="both"/>
              <w:rPr>
                <w:b w:val="0"/>
                <w:sz w:val="20"/>
                <w:szCs w:val="20"/>
              </w:rPr>
            </w:pPr>
            <w:r w:rsidRPr="00F43242">
              <w:rPr>
                <w:b w:val="0"/>
                <w:sz w:val="20"/>
                <w:szCs w:val="20"/>
              </w:rPr>
              <w:t>EBITDA (</w:t>
            </w:r>
            <w:r w:rsidR="00091ADD" w:rsidRPr="00F43242">
              <w:rPr>
                <w:b w:val="0"/>
                <w:sz w:val="20"/>
                <w:szCs w:val="20"/>
              </w:rPr>
              <w:t>5</w:t>
            </w:r>
            <w:r w:rsidR="00DD5ED3" w:rsidRPr="00F43242">
              <w:rPr>
                <w:b w:val="0"/>
                <w:sz w:val="20"/>
                <w:szCs w:val="20"/>
              </w:rPr>
              <w:t>) = (</w:t>
            </w:r>
            <w:r w:rsidR="005642A7" w:rsidRPr="00F43242">
              <w:rPr>
                <w:b w:val="0"/>
                <w:sz w:val="20"/>
                <w:szCs w:val="20"/>
              </w:rPr>
              <w:t>3</w:t>
            </w:r>
            <w:r w:rsidR="00DD5ED3" w:rsidRPr="00F43242">
              <w:rPr>
                <w:b w:val="0"/>
                <w:sz w:val="20"/>
                <w:szCs w:val="20"/>
              </w:rPr>
              <w:t>) - (</w:t>
            </w:r>
            <w:r w:rsidR="005642A7" w:rsidRPr="00F43242">
              <w:rPr>
                <w:b w:val="0"/>
                <w:sz w:val="20"/>
                <w:szCs w:val="20"/>
              </w:rPr>
              <w:t>4</w:t>
            </w:r>
            <w:r w:rsidRPr="00F43242">
              <w:rPr>
                <w:b w:val="0"/>
                <w:sz w:val="20"/>
                <w:szCs w:val="20"/>
              </w:rPr>
              <w:t>)</w:t>
            </w:r>
          </w:p>
        </w:tc>
        <w:tc>
          <w:tcPr>
            <w:tcW w:w="1260" w:type="dxa"/>
            <w:hideMark/>
          </w:tcPr>
          <w:p w14:paraId="6B4A2015"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1.48</w:t>
            </w:r>
          </w:p>
        </w:tc>
        <w:tc>
          <w:tcPr>
            <w:tcW w:w="990" w:type="dxa"/>
            <w:hideMark/>
          </w:tcPr>
          <w:p w14:paraId="15BDA58A"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4410" w:type="dxa"/>
            <w:hideMark/>
          </w:tcPr>
          <w:p w14:paraId="278465CB"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435A" w:rsidRPr="00F43242" w14:paraId="5E1C7952"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0284795F" w14:textId="641E2D8C" w:rsidR="000B435A" w:rsidRPr="00F43242" w:rsidRDefault="000B435A" w:rsidP="007C66CE">
            <w:pPr>
              <w:jc w:val="both"/>
              <w:rPr>
                <w:b w:val="0"/>
                <w:sz w:val="20"/>
                <w:szCs w:val="20"/>
              </w:rPr>
            </w:pPr>
            <w:r w:rsidRPr="00F43242">
              <w:rPr>
                <w:b w:val="0"/>
                <w:sz w:val="20"/>
                <w:szCs w:val="20"/>
              </w:rPr>
              <w:t>D&amp;A costs (</w:t>
            </w:r>
            <w:r w:rsidR="005642A7" w:rsidRPr="00F43242">
              <w:rPr>
                <w:b w:val="0"/>
                <w:sz w:val="20"/>
                <w:szCs w:val="20"/>
              </w:rPr>
              <w:t>6</w:t>
            </w:r>
            <w:r w:rsidRPr="00F43242">
              <w:rPr>
                <w:b w:val="0"/>
                <w:sz w:val="20"/>
                <w:szCs w:val="20"/>
              </w:rPr>
              <w:t>)</w:t>
            </w:r>
          </w:p>
        </w:tc>
        <w:tc>
          <w:tcPr>
            <w:tcW w:w="1260" w:type="dxa"/>
            <w:hideMark/>
          </w:tcPr>
          <w:p w14:paraId="2F30EC8E"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0.23</w:t>
            </w:r>
          </w:p>
        </w:tc>
        <w:tc>
          <w:tcPr>
            <w:tcW w:w="990" w:type="dxa"/>
            <w:hideMark/>
          </w:tcPr>
          <w:p w14:paraId="02EFE287"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47D1FE7A"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Average life 40 years - SLM </w:t>
            </w:r>
          </w:p>
        </w:tc>
      </w:tr>
      <w:tr w:rsidR="000B435A" w:rsidRPr="00F43242" w14:paraId="45609ED1"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056717F5" w14:textId="00FCA1E9" w:rsidR="000B435A" w:rsidRPr="00F43242" w:rsidRDefault="00DD5ED3" w:rsidP="007C66CE">
            <w:pPr>
              <w:jc w:val="both"/>
              <w:rPr>
                <w:b w:val="0"/>
                <w:sz w:val="20"/>
                <w:szCs w:val="20"/>
              </w:rPr>
            </w:pPr>
            <w:r w:rsidRPr="00F43242">
              <w:rPr>
                <w:b w:val="0"/>
                <w:sz w:val="20"/>
                <w:szCs w:val="20"/>
              </w:rPr>
              <w:t>EBIT (</w:t>
            </w:r>
            <w:r w:rsidR="005642A7" w:rsidRPr="00F43242">
              <w:rPr>
                <w:b w:val="0"/>
                <w:sz w:val="20"/>
                <w:szCs w:val="20"/>
              </w:rPr>
              <w:t>7</w:t>
            </w:r>
            <w:r w:rsidRPr="00F43242">
              <w:rPr>
                <w:b w:val="0"/>
                <w:sz w:val="20"/>
                <w:szCs w:val="20"/>
              </w:rPr>
              <w:t>) = (</w:t>
            </w:r>
            <w:r w:rsidR="005642A7" w:rsidRPr="00F43242">
              <w:rPr>
                <w:b w:val="0"/>
                <w:sz w:val="20"/>
                <w:szCs w:val="20"/>
              </w:rPr>
              <w:t>5</w:t>
            </w:r>
            <w:r w:rsidRPr="00F43242">
              <w:rPr>
                <w:b w:val="0"/>
                <w:sz w:val="20"/>
                <w:szCs w:val="20"/>
              </w:rPr>
              <w:t>) - (</w:t>
            </w:r>
            <w:r w:rsidR="00C009AA" w:rsidRPr="00F43242">
              <w:rPr>
                <w:b w:val="0"/>
                <w:sz w:val="20"/>
                <w:szCs w:val="20"/>
              </w:rPr>
              <w:t>4</w:t>
            </w:r>
            <w:r w:rsidRPr="00F43242">
              <w:rPr>
                <w:b w:val="0"/>
                <w:sz w:val="20"/>
                <w:szCs w:val="20"/>
              </w:rPr>
              <w:t xml:space="preserve">) </w:t>
            </w:r>
          </w:p>
        </w:tc>
        <w:tc>
          <w:tcPr>
            <w:tcW w:w="1260" w:type="dxa"/>
            <w:hideMark/>
          </w:tcPr>
          <w:p w14:paraId="5F0ECB53" w14:textId="76DC23A9"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w:t>
            </w:r>
            <w:r w:rsidR="00DD5ED3" w:rsidRPr="00F43242">
              <w:rPr>
                <w:sz w:val="20"/>
                <w:szCs w:val="20"/>
              </w:rPr>
              <w:t>2</w:t>
            </w:r>
          </w:p>
        </w:tc>
        <w:tc>
          <w:tcPr>
            <w:tcW w:w="990" w:type="dxa"/>
            <w:hideMark/>
          </w:tcPr>
          <w:p w14:paraId="559B0744"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4410" w:type="dxa"/>
            <w:hideMark/>
          </w:tcPr>
          <w:p w14:paraId="3772ACEC"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435A" w:rsidRPr="00F43242" w14:paraId="2605C303"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26B9A3E6" w14:textId="1B6C100B" w:rsidR="000B435A" w:rsidRPr="00F43242" w:rsidRDefault="000B435A" w:rsidP="007C66CE">
            <w:pPr>
              <w:jc w:val="both"/>
              <w:rPr>
                <w:b w:val="0"/>
                <w:sz w:val="20"/>
                <w:szCs w:val="20"/>
              </w:rPr>
            </w:pPr>
            <w:r w:rsidRPr="00F43242">
              <w:rPr>
                <w:b w:val="0"/>
                <w:sz w:val="20"/>
                <w:szCs w:val="20"/>
              </w:rPr>
              <w:t>Interest expenses (</w:t>
            </w:r>
            <w:r w:rsidR="00C009AA" w:rsidRPr="00F43242">
              <w:rPr>
                <w:b w:val="0"/>
                <w:sz w:val="20"/>
                <w:szCs w:val="20"/>
              </w:rPr>
              <w:t>8</w:t>
            </w:r>
            <w:r w:rsidRPr="00F43242">
              <w:rPr>
                <w:b w:val="0"/>
                <w:sz w:val="20"/>
                <w:szCs w:val="20"/>
              </w:rPr>
              <w:t xml:space="preserve">) </w:t>
            </w:r>
          </w:p>
        </w:tc>
        <w:tc>
          <w:tcPr>
            <w:tcW w:w="1260" w:type="dxa"/>
            <w:hideMark/>
          </w:tcPr>
          <w:p w14:paraId="3AD17E94"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0.32</w:t>
            </w:r>
          </w:p>
        </w:tc>
        <w:tc>
          <w:tcPr>
            <w:tcW w:w="990" w:type="dxa"/>
            <w:hideMark/>
          </w:tcPr>
          <w:p w14:paraId="11F1CD4F"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045E0580" w14:textId="76739BB5"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Assuming 5% interest rate </w:t>
            </w:r>
            <w:r w:rsidR="00DD5ED3" w:rsidRPr="00F43242">
              <w:rPr>
                <w:sz w:val="20"/>
                <w:szCs w:val="20"/>
              </w:rPr>
              <w:t>p</w:t>
            </w:r>
            <w:r w:rsidR="00507B66" w:rsidRPr="00F43242">
              <w:rPr>
                <w:sz w:val="20"/>
                <w:szCs w:val="20"/>
              </w:rPr>
              <w:t>er annum</w:t>
            </w:r>
          </w:p>
        </w:tc>
      </w:tr>
      <w:tr w:rsidR="000B435A" w:rsidRPr="00F43242" w14:paraId="657FEC2B" w14:textId="77777777" w:rsidTr="004A4DF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461716D1" w14:textId="77777777" w:rsidR="000B435A" w:rsidRPr="00F43242" w:rsidRDefault="000B435A" w:rsidP="007C66CE">
            <w:pPr>
              <w:jc w:val="both"/>
              <w:rPr>
                <w:b w:val="0"/>
                <w:sz w:val="20"/>
                <w:szCs w:val="20"/>
              </w:rPr>
            </w:pPr>
            <w:r w:rsidRPr="00F43242">
              <w:rPr>
                <w:b w:val="0"/>
                <w:sz w:val="20"/>
                <w:szCs w:val="20"/>
              </w:rPr>
              <w:t xml:space="preserve">Tax expenses </w:t>
            </w:r>
          </w:p>
        </w:tc>
        <w:tc>
          <w:tcPr>
            <w:tcW w:w="1260" w:type="dxa"/>
            <w:hideMark/>
          </w:tcPr>
          <w:p w14:paraId="7ED329C3"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0.24</w:t>
            </w:r>
          </w:p>
        </w:tc>
        <w:tc>
          <w:tcPr>
            <w:tcW w:w="990" w:type="dxa"/>
            <w:hideMark/>
          </w:tcPr>
          <w:p w14:paraId="05F615E1"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4410" w:type="dxa"/>
            <w:hideMark/>
          </w:tcPr>
          <w:p w14:paraId="4CB20BEA" w14:textId="77777777" w:rsidR="000B435A" w:rsidRPr="00F43242" w:rsidRDefault="000B435A"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 xml:space="preserve">Corporate tax rate 25% </w:t>
            </w:r>
          </w:p>
        </w:tc>
      </w:tr>
      <w:tr w:rsidR="000B435A" w:rsidRPr="00F43242" w14:paraId="1362E900" w14:textId="77777777" w:rsidTr="004A4DF1">
        <w:trPr>
          <w:trHeight w:val="300"/>
        </w:trPr>
        <w:tc>
          <w:tcPr>
            <w:cnfStyle w:val="001000000000" w:firstRow="0" w:lastRow="0" w:firstColumn="1" w:lastColumn="0" w:oddVBand="0" w:evenVBand="0" w:oddHBand="0" w:evenHBand="0" w:firstRowFirstColumn="0" w:firstRowLastColumn="0" w:lastRowFirstColumn="0" w:lastRowLastColumn="0"/>
            <w:tcW w:w="4222" w:type="dxa"/>
            <w:hideMark/>
          </w:tcPr>
          <w:p w14:paraId="7794177E" w14:textId="77777777" w:rsidR="000B435A" w:rsidRPr="00F43242" w:rsidRDefault="000B435A" w:rsidP="007C66CE">
            <w:pPr>
              <w:jc w:val="both"/>
              <w:rPr>
                <w:b w:val="0"/>
                <w:sz w:val="20"/>
                <w:szCs w:val="20"/>
              </w:rPr>
            </w:pPr>
            <w:r w:rsidRPr="00F43242">
              <w:rPr>
                <w:b w:val="0"/>
                <w:sz w:val="20"/>
                <w:szCs w:val="20"/>
              </w:rPr>
              <w:t>PAT</w:t>
            </w:r>
          </w:p>
        </w:tc>
        <w:tc>
          <w:tcPr>
            <w:tcW w:w="1260" w:type="dxa"/>
            <w:hideMark/>
          </w:tcPr>
          <w:p w14:paraId="07562FDE"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0.71</w:t>
            </w:r>
          </w:p>
        </w:tc>
        <w:tc>
          <w:tcPr>
            <w:tcW w:w="990" w:type="dxa"/>
            <w:hideMark/>
          </w:tcPr>
          <w:p w14:paraId="10770B21"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4410" w:type="dxa"/>
            <w:hideMark/>
          </w:tcPr>
          <w:p w14:paraId="41F29C4C" w14:textId="77777777" w:rsidR="000B435A" w:rsidRPr="00F43242" w:rsidRDefault="000B435A"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Assuming ~30% returns to equity shareholders </w:t>
            </w:r>
          </w:p>
        </w:tc>
      </w:tr>
    </w:tbl>
    <w:p w14:paraId="7E68EE55" w14:textId="77777777" w:rsidR="00111392" w:rsidRPr="00F43242" w:rsidRDefault="00111392" w:rsidP="007C66CE">
      <w:pPr>
        <w:jc w:val="both"/>
        <w:rPr>
          <w:color w:val="ED7D31" w:themeColor="accent2"/>
          <w:sz w:val="20"/>
          <w:szCs w:val="20"/>
        </w:rPr>
      </w:pPr>
    </w:p>
    <w:p w14:paraId="0EB8D7C9" w14:textId="3F02CA2B" w:rsidR="00C5404A" w:rsidRPr="00F43242" w:rsidRDefault="00B34E19" w:rsidP="007C66CE">
      <w:pPr>
        <w:jc w:val="both"/>
        <w:rPr>
          <w:sz w:val="20"/>
          <w:szCs w:val="20"/>
        </w:rPr>
      </w:pPr>
      <w:r w:rsidRPr="00F43242">
        <w:rPr>
          <w:sz w:val="20"/>
          <w:szCs w:val="20"/>
        </w:rPr>
        <w:t>Profit after tax (PAT)</w:t>
      </w:r>
      <w:r w:rsidR="00AA53E8" w:rsidRPr="00F43242">
        <w:rPr>
          <w:sz w:val="20"/>
          <w:szCs w:val="20"/>
        </w:rPr>
        <w:t xml:space="preserve"> </w:t>
      </w:r>
      <w:r w:rsidR="00E73B25" w:rsidRPr="00F43242">
        <w:rPr>
          <w:sz w:val="20"/>
          <w:szCs w:val="20"/>
        </w:rPr>
        <w:t xml:space="preserve">of </w:t>
      </w:r>
      <w:r w:rsidR="00850113" w:rsidRPr="00F43242">
        <w:rPr>
          <w:sz w:val="20"/>
          <w:szCs w:val="20"/>
        </w:rPr>
        <w:t xml:space="preserve">the </w:t>
      </w:r>
      <w:r w:rsidR="00E73B25" w:rsidRPr="00F43242">
        <w:rPr>
          <w:sz w:val="20"/>
          <w:szCs w:val="20"/>
        </w:rPr>
        <w:t xml:space="preserve">LNG liquefaction terminal </w:t>
      </w:r>
      <w:r w:rsidR="00AA53E8" w:rsidRPr="00F43242">
        <w:rPr>
          <w:sz w:val="20"/>
          <w:szCs w:val="20"/>
        </w:rPr>
        <w:t>is $ 0.71 billion</w:t>
      </w:r>
      <w:r w:rsidR="00E73B25" w:rsidRPr="00F43242">
        <w:rPr>
          <w:sz w:val="20"/>
          <w:szCs w:val="20"/>
        </w:rPr>
        <w:t xml:space="preserve">, out of which </w:t>
      </w:r>
      <w:r w:rsidR="00675192" w:rsidRPr="00F43242">
        <w:rPr>
          <w:sz w:val="20"/>
          <w:szCs w:val="20"/>
        </w:rPr>
        <w:t>we consider</w:t>
      </w:r>
      <w:r w:rsidR="00C210EF" w:rsidRPr="00F43242">
        <w:rPr>
          <w:sz w:val="20"/>
          <w:szCs w:val="20"/>
        </w:rPr>
        <w:t xml:space="preserve"> </w:t>
      </w:r>
      <w:r w:rsidR="00776DA1" w:rsidRPr="00F43242">
        <w:rPr>
          <w:sz w:val="20"/>
          <w:szCs w:val="20"/>
        </w:rPr>
        <w:t xml:space="preserve">70% will be kept for debt repayment and utilized for </w:t>
      </w:r>
      <w:r w:rsidR="002A52CB" w:rsidRPr="00F43242">
        <w:rPr>
          <w:sz w:val="20"/>
          <w:szCs w:val="20"/>
        </w:rPr>
        <w:t>terminal u</w:t>
      </w:r>
      <w:r w:rsidR="00FC1BAD" w:rsidRPr="00F43242">
        <w:rPr>
          <w:sz w:val="20"/>
          <w:szCs w:val="20"/>
        </w:rPr>
        <w:t>pgradation and</w:t>
      </w:r>
      <w:r w:rsidR="00A76F64" w:rsidRPr="00F43242">
        <w:rPr>
          <w:sz w:val="20"/>
          <w:szCs w:val="20"/>
        </w:rPr>
        <w:t xml:space="preserve"> other activities</w:t>
      </w:r>
      <w:r w:rsidR="00051133" w:rsidRPr="00F43242">
        <w:rPr>
          <w:sz w:val="20"/>
          <w:szCs w:val="20"/>
        </w:rPr>
        <w:t>, and 30% will be distributed to the shareholders.</w:t>
      </w:r>
    </w:p>
    <w:p w14:paraId="0D0B343D" w14:textId="77777777" w:rsidR="00051133" w:rsidRPr="00F43242" w:rsidRDefault="00051133" w:rsidP="007C66CE">
      <w:pPr>
        <w:jc w:val="both"/>
        <w:rPr>
          <w:sz w:val="20"/>
          <w:szCs w:val="20"/>
        </w:rPr>
      </w:pPr>
    </w:p>
    <w:p w14:paraId="0289A739" w14:textId="4D678FDE" w:rsidR="00051133" w:rsidRPr="00F43242" w:rsidRDefault="00D83E8F" w:rsidP="007C66CE">
      <w:pPr>
        <w:pStyle w:val="ListParagraph"/>
        <w:numPr>
          <w:ilvl w:val="0"/>
          <w:numId w:val="5"/>
        </w:numPr>
        <w:jc w:val="both"/>
        <w:rPr>
          <w:rFonts w:ascii="Times New Roman" w:hAnsi="Times New Roman" w:cs="Times New Roman"/>
          <w:b/>
          <w:color w:val="auto"/>
          <w:sz w:val="20"/>
          <w:szCs w:val="20"/>
        </w:rPr>
      </w:pPr>
      <w:r w:rsidRPr="00F43242">
        <w:rPr>
          <w:rFonts w:ascii="Times New Roman" w:hAnsi="Times New Roman" w:cs="Times New Roman"/>
          <w:b/>
          <w:color w:val="auto"/>
          <w:sz w:val="20"/>
          <w:szCs w:val="20"/>
        </w:rPr>
        <w:t xml:space="preserve">Integrated </w:t>
      </w:r>
      <w:r w:rsidR="0061260B" w:rsidRPr="00F43242">
        <w:rPr>
          <w:rFonts w:ascii="Times New Roman" w:hAnsi="Times New Roman" w:cs="Times New Roman"/>
          <w:b/>
          <w:color w:val="auto"/>
          <w:sz w:val="20"/>
          <w:szCs w:val="20"/>
        </w:rPr>
        <w:t>commercial model</w:t>
      </w:r>
    </w:p>
    <w:p w14:paraId="4862D85D" w14:textId="7E245DBB" w:rsidR="00BA5A7A" w:rsidRDefault="00585539" w:rsidP="007C66CE">
      <w:pPr>
        <w:pStyle w:val="ListParagraph"/>
        <w:ind w:left="380" w:firstLine="0"/>
        <w:jc w:val="both"/>
        <w:rPr>
          <w:rFonts w:ascii="Times New Roman" w:hAnsi="Times New Roman" w:cs="Times New Roman"/>
          <w:sz w:val="20"/>
          <w:szCs w:val="20"/>
        </w:rPr>
      </w:pPr>
      <w:r w:rsidRPr="00F43242">
        <w:rPr>
          <w:rFonts w:ascii="Times New Roman" w:hAnsi="Times New Roman" w:cs="Times New Roman"/>
          <w:color w:val="auto"/>
          <w:sz w:val="20"/>
          <w:szCs w:val="20"/>
        </w:rPr>
        <w:t xml:space="preserve">Integrated </w:t>
      </w:r>
      <w:r w:rsidR="00C14478" w:rsidRPr="00F43242">
        <w:rPr>
          <w:rFonts w:ascii="Times New Roman" w:hAnsi="Times New Roman" w:cs="Times New Roman"/>
          <w:color w:val="auto"/>
          <w:sz w:val="20"/>
          <w:szCs w:val="20"/>
        </w:rPr>
        <w:t xml:space="preserve">companies such as </w:t>
      </w:r>
      <w:r w:rsidR="006A55C0" w:rsidRPr="00F43242">
        <w:rPr>
          <w:rFonts w:ascii="Times New Roman" w:hAnsi="Times New Roman" w:cs="Times New Roman"/>
          <w:color w:val="auto"/>
          <w:sz w:val="20"/>
          <w:szCs w:val="20"/>
        </w:rPr>
        <w:t xml:space="preserve">bp, Shell, </w:t>
      </w:r>
      <w:r w:rsidR="00C835B2" w:rsidRPr="00F43242">
        <w:rPr>
          <w:rFonts w:ascii="Times New Roman" w:hAnsi="Times New Roman" w:cs="Times New Roman"/>
          <w:color w:val="auto"/>
          <w:sz w:val="20"/>
          <w:szCs w:val="20"/>
        </w:rPr>
        <w:t xml:space="preserve">and </w:t>
      </w:r>
      <w:r w:rsidR="006A55C0" w:rsidRPr="00F43242">
        <w:rPr>
          <w:rFonts w:ascii="Times New Roman" w:hAnsi="Times New Roman" w:cs="Times New Roman"/>
          <w:color w:val="auto"/>
          <w:sz w:val="20"/>
          <w:szCs w:val="20"/>
        </w:rPr>
        <w:t>ConocoP</w:t>
      </w:r>
      <w:r w:rsidR="008B3946" w:rsidRPr="00F43242">
        <w:rPr>
          <w:rFonts w:ascii="Times New Roman" w:hAnsi="Times New Roman" w:cs="Times New Roman"/>
          <w:color w:val="auto"/>
          <w:sz w:val="20"/>
          <w:szCs w:val="20"/>
        </w:rPr>
        <w:t>hillips</w:t>
      </w:r>
      <w:r w:rsidR="002C050F" w:rsidRPr="00F43242">
        <w:rPr>
          <w:rFonts w:ascii="Times New Roman" w:hAnsi="Times New Roman" w:cs="Times New Roman"/>
          <w:color w:val="auto"/>
          <w:sz w:val="20"/>
          <w:szCs w:val="20"/>
        </w:rPr>
        <w:t xml:space="preserve"> etc. are in an integrated commercial model in LNG terminals.</w:t>
      </w:r>
      <w:r w:rsidR="00343D2A" w:rsidRPr="00F43242">
        <w:rPr>
          <w:rFonts w:ascii="Times New Roman" w:hAnsi="Times New Roman" w:cs="Times New Roman"/>
          <w:color w:val="auto"/>
          <w:sz w:val="20"/>
          <w:szCs w:val="20"/>
        </w:rPr>
        <w:t xml:space="preserve"> </w:t>
      </w:r>
      <w:r w:rsidR="006A7490" w:rsidRPr="00F43242">
        <w:rPr>
          <w:rFonts w:ascii="Times New Roman" w:hAnsi="Times New Roman" w:cs="Times New Roman"/>
          <w:sz w:val="20"/>
          <w:szCs w:val="20"/>
        </w:rPr>
        <w:t>In this model, integrated companies</w:t>
      </w:r>
      <w:r w:rsidR="007515C9" w:rsidRPr="00F43242">
        <w:rPr>
          <w:rFonts w:ascii="Times New Roman" w:hAnsi="Times New Roman" w:cs="Times New Roman"/>
          <w:sz w:val="20"/>
          <w:szCs w:val="20"/>
        </w:rPr>
        <w:t xml:space="preserve"> have </w:t>
      </w:r>
      <w:r w:rsidR="001B5A49" w:rsidRPr="00F43242">
        <w:rPr>
          <w:rFonts w:ascii="Times New Roman" w:hAnsi="Times New Roman" w:cs="Times New Roman"/>
          <w:sz w:val="20"/>
          <w:szCs w:val="20"/>
        </w:rPr>
        <w:t xml:space="preserve">upstream activities </w:t>
      </w:r>
      <w:r w:rsidR="00740422" w:rsidRPr="00F43242">
        <w:rPr>
          <w:rFonts w:ascii="Times New Roman" w:hAnsi="Times New Roman" w:cs="Times New Roman"/>
          <w:sz w:val="20"/>
          <w:szCs w:val="20"/>
        </w:rPr>
        <w:t xml:space="preserve">producing gas </w:t>
      </w:r>
      <w:r w:rsidR="00E627F0" w:rsidRPr="00F43242">
        <w:rPr>
          <w:rFonts w:ascii="Times New Roman" w:hAnsi="Times New Roman" w:cs="Times New Roman"/>
          <w:sz w:val="20"/>
          <w:szCs w:val="20"/>
        </w:rPr>
        <w:t xml:space="preserve">and </w:t>
      </w:r>
      <w:r w:rsidR="00D024F5" w:rsidRPr="00F43242">
        <w:rPr>
          <w:rFonts w:ascii="Times New Roman" w:hAnsi="Times New Roman" w:cs="Times New Roman"/>
          <w:sz w:val="20"/>
          <w:szCs w:val="20"/>
        </w:rPr>
        <w:t>ha</w:t>
      </w:r>
      <w:r w:rsidR="00F4199B" w:rsidRPr="00F43242">
        <w:rPr>
          <w:rFonts w:ascii="Times New Roman" w:hAnsi="Times New Roman" w:cs="Times New Roman"/>
          <w:sz w:val="20"/>
          <w:szCs w:val="20"/>
        </w:rPr>
        <w:t>ve</w:t>
      </w:r>
      <w:r w:rsidR="00961CE9" w:rsidRPr="00F43242">
        <w:rPr>
          <w:rFonts w:ascii="Times New Roman" w:hAnsi="Times New Roman" w:cs="Times New Roman"/>
          <w:sz w:val="20"/>
          <w:szCs w:val="20"/>
        </w:rPr>
        <w:t xml:space="preserve"> long term </w:t>
      </w:r>
      <w:r w:rsidR="00BC2ED8" w:rsidRPr="00F43242">
        <w:rPr>
          <w:rFonts w:ascii="Times New Roman" w:hAnsi="Times New Roman" w:cs="Times New Roman"/>
          <w:sz w:val="20"/>
          <w:szCs w:val="20"/>
        </w:rPr>
        <w:t xml:space="preserve">gas selling </w:t>
      </w:r>
      <w:r w:rsidR="006A2A94" w:rsidRPr="00F43242">
        <w:rPr>
          <w:rFonts w:ascii="Times New Roman" w:hAnsi="Times New Roman" w:cs="Times New Roman"/>
          <w:sz w:val="20"/>
          <w:szCs w:val="20"/>
        </w:rPr>
        <w:t>agreements</w:t>
      </w:r>
      <w:r w:rsidR="00BC2ED8" w:rsidRPr="00F43242">
        <w:rPr>
          <w:rFonts w:ascii="Times New Roman" w:hAnsi="Times New Roman" w:cs="Times New Roman"/>
          <w:sz w:val="20"/>
          <w:szCs w:val="20"/>
        </w:rPr>
        <w:t xml:space="preserve"> with LNG </w:t>
      </w:r>
      <w:r w:rsidR="005642F1" w:rsidRPr="00F43242">
        <w:rPr>
          <w:rFonts w:ascii="Times New Roman" w:hAnsi="Times New Roman" w:cs="Times New Roman"/>
          <w:sz w:val="20"/>
          <w:szCs w:val="20"/>
        </w:rPr>
        <w:lastRenderedPageBreak/>
        <w:t xml:space="preserve">liquefaction </w:t>
      </w:r>
      <w:r w:rsidR="006A2A94" w:rsidRPr="00F43242">
        <w:rPr>
          <w:rFonts w:ascii="Times New Roman" w:hAnsi="Times New Roman" w:cs="Times New Roman"/>
          <w:sz w:val="20"/>
          <w:szCs w:val="20"/>
        </w:rPr>
        <w:t>terminals to provide feed gas,</w:t>
      </w:r>
      <w:r w:rsidR="00E627F0" w:rsidRPr="00F43242">
        <w:rPr>
          <w:rFonts w:ascii="Times New Roman" w:hAnsi="Times New Roman" w:cs="Times New Roman"/>
          <w:sz w:val="20"/>
          <w:szCs w:val="20"/>
        </w:rPr>
        <w:t xml:space="preserve"> invested in LNG liquefaction terminals by buying stakes</w:t>
      </w:r>
      <w:r w:rsidR="00244FA1" w:rsidRPr="00F43242">
        <w:rPr>
          <w:rFonts w:ascii="Times New Roman" w:hAnsi="Times New Roman" w:cs="Times New Roman"/>
          <w:sz w:val="20"/>
          <w:szCs w:val="20"/>
        </w:rPr>
        <w:t xml:space="preserve">, </w:t>
      </w:r>
      <w:r w:rsidR="00E627F0" w:rsidRPr="00F43242">
        <w:rPr>
          <w:rFonts w:ascii="Times New Roman" w:hAnsi="Times New Roman" w:cs="Times New Roman"/>
          <w:sz w:val="20"/>
          <w:szCs w:val="20"/>
        </w:rPr>
        <w:t xml:space="preserve">and also </w:t>
      </w:r>
      <w:r w:rsidR="005A1833" w:rsidRPr="00F43242">
        <w:rPr>
          <w:rFonts w:ascii="Times New Roman" w:hAnsi="Times New Roman" w:cs="Times New Roman"/>
          <w:sz w:val="20"/>
          <w:szCs w:val="20"/>
        </w:rPr>
        <w:t>have</w:t>
      </w:r>
      <w:r w:rsidR="00E627F0" w:rsidRPr="00F43242">
        <w:rPr>
          <w:rFonts w:ascii="Times New Roman" w:hAnsi="Times New Roman" w:cs="Times New Roman"/>
          <w:sz w:val="20"/>
          <w:szCs w:val="20"/>
        </w:rPr>
        <w:t xml:space="preserve"> </w:t>
      </w:r>
      <w:r w:rsidR="005A1833" w:rsidRPr="00F43242">
        <w:rPr>
          <w:rFonts w:ascii="Times New Roman" w:hAnsi="Times New Roman" w:cs="Times New Roman"/>
          <w:sz w:val="20"/>
          <w:szCs w:val="20"/>
        </w:rPr>
        <w:t>long</w:t>
      </w:r>
      <w:r w:rsidR="00C835B2" w:rsidRPr="00F43242">
        <w:rPr>
          <w:rFonts w:ascii="Times New Roman" w:hAnsi="Times New Roman" w:cs="Times New Roman"/>
          <w:sz w:val="20"/>
          <w:szCs w:val="20"/>
        </w:rPr>
        <w:t>-</w:t>
      </w:r>
      <w:r w:rsidR="005A1833" w:rsidRPr="00F43242">
        <w:rPr>
          <w:rFonts w:ascii="Times New Roman" w:hAnsi="Times New Roman" w:cs="Times New Roman"/>
          <w:sz w:val="20"/>
          <w:szCs w:val="20"/>
        </w:rPr>
        <w:t>term</w:t>
      </w:r>
      <w:r w:rsidR="00E627F0" w:rsidRPr="00F43242">
        <w:rPr>
          <w:rFonts w:ascii="Times New Roman" w:hAnsi="Times New Roman" w:cs="Times New Roman"/>
          <w:sz w:val="20"/>
          <w:szCs w:val="20"/>
        </w:rPr>
        <w:t xml:space="preserve"> </w:t>
      </w:r>
      <w:r w:rsidR="001B306E" w:rsidRPr="00F43242">
        <w:rPr>
          <w:rFonts w:ascii="Times New Roman" w:hAnsi="Times New Roman" w:cs="Times New Roman"/>
          <w:sz w:val="20"/>
          <w:szCs w:val="20"/>
        </w:rPr>
        <w:t xml:space="preserve">LNG purchase </w:t>
      </w:r>
      <w:r w:rsidR="00C835B2" w:rsidRPr="00F43242">
        <w:rPr>
          <w:rFonts w:ascii="Times New Roman" w:hAnsi="Times New Roman" w:cs="Times New Roman"/>
          <w:sz w:val="20"/>
          <w:szCs w:val="20"/>
        </w:rPr>
        <w:t>agreements</w:t>
      </w:r>
      <w:r w:rsidR="001B306E" w:rsidRPr="00F43242">
        <w:rPr>
          <w:rFonts w:ascii="Times New Roman" w:hAnsi="Times New Roman" w:cs="Times New Roman"/>
          <w:sz w:val="20"/>
          <w:szCs w:val="20"/>
        </w:rPr>
        <w:t xml:space="preserve"> </w:t>
      </w:r>
      <w:r w:rsidR="00D52DCD" w:rsidRPr="00F43242">
        <w:rPr>
          <w:rFonts w:ascii="Times New Roman" w:hAnsi="Times New Roman" w:cs="Times New Roman"/>
          <w:sz w:val="20"/>
          <w:szCs w:val="20"/>
        </w:rPr>
        <w:t>(LPA)</w:t>
      </w:r>
      <w:r w:rsidR="001B306E" w:rsidRPr="00F43242">
        <w:rPr>
          <w:rFonts w:ascii="Times New Roman" w:hAnsi="Times New Roman" w:cs="Times New Roman"/>
          <w:sz w:val="20"/>
          <w:szCs w:val="20"/>
        </w:rPr>
        <w:t xml:space="preserve"> </w:t>
      </w:r>
      <w:r w:rsidR="005A1833" w:rsidRPr="00F43242">
        <w:rPr>
          <w:rFonts w:ascii="Times New Roman" w:hAnsi="Times New Roman" w:cs="Times New Roman"/>
          <w:sz w:val="20"/>
          <w:szCs w:val="20"/>
        </w:rPr>
        <w:t xml:space="preserve">with LNG </w:t>
      </w:r>
      <w:r w:rsidR="00C835B2" w:rsidRPr="00F43242">
        <w:rPr>
          <w:rFonts w:ascii="Times New Roman" w:hAnsi="Times New Roman" w:cs="Times New Roman"/>
          <w:sz w:val="20"/>
          <w:szCs w:val="20"/>
        </w:rPr>
        <w:t>terminals</w:t>
      </w:r>
      <w:r w:rsidR="001058D5" w:rsidRPr="00F43242">
        <w:rPr>
          <w:rFonts w:ascii="Times New Roman" w:hAnsi="Times New Roman" w:cs="Times New Roman"/>
          <w:sz w:val="20"/>
          <w:szCs w:val="20"/>
        </w:rPr>
        <w:t xml:space="preserve"> (for the analysis case</w:t>
      </w:r>
      <w:r w:rsidR="00F31F0B" w:rsidRPr="00F43242">
        <w:rPr>
          <w:rFonts w:ascii="Times New Roman" w:hAnsi="Times New Roman" w:cs="Times New Roman"/>
          <w:sz w:val="20"/>
          <w:szCs w:val="20"/>
        </w:rPr>
        <w:t>,</w:t>
      </w:r>
      <w:r w:rsidR="001058D5" w:rsidRPr="00F43242">
        <w:rPr>
          <w:rFonts w:ascii="Times New Roman" w:hAnsi="Times New Roman" w:cs="Times New Roman"/>
          <w:sz w:val="20"/>
          <w:szCs w:val="20"/>
        </w:rPr>
        <w:t xml:space="preserve"> </w:t>
      </w:r>
      <w:r w:rsidR="002B6551" w:rsidRPr="00F43242">
        <w:rPr>
          <w:rFonts w:ascii="Times New Roman" w:hAnsi="Times New Roman" w:cs="Times New Roman"/>
          <w:sz w:val="20"/>
          <w:szCs w:val="20"/>
        </w:rPr>
        <w:t xml:space="preserve">it is </w:t>
      </w:r>
      <w:r w:rsidR="001D1FE0" w:rsidRPr="00F43242">
        <w:rPr>
          <w:rFonts w:ascii="Times New Roman" w:hAnsi="Times New Roman" w:cs="Times New Roman"/>
          <w:sz w:val="20"/>
          <w:szCs w:val="20"/>
        </w:rPr>
        <w:t>consider</w:t>
      </w:r>
      <w:r w:rsidR="002B6551" w:rsidRPr="00F43242">
        <w:rPr>
          <w:rFonts w:ascii="Times New Roman" w:hAnsi="Times New Roman" w:cs="Times New Roman"/>
          <w:sz w:val="20"/>
          <w:szCs w:val="20"/>
        </w:rPr>
        <w:t>ed that</w:t>
      </w:r>
      <w:r w:rsidR="001D1FE0" w:rsidRPr="00F43242">
        <w:rPr>
          <w:rFonts w:ascii="Times New Roman" w:hAnsi="Times New Roman" w:cs="Times New Roman"/>
          <w:sz w:val="20"/>
          <w:szCs w:val="20"/>
        </w:rPr>
        <w:t xml:space="preserve"> integrated companies</w:t>
      </w:r>
      <w:r w:rsidR="001058D5" w:rsidRPr="00F43242">
        <w:rPr>
          <w:rFonts w:ascii="Times New Roman" w:hAnsi="Times New Roman" w:cs="Times New Roman"/>
          <w:sz w:val="20"/>
          <w:szCs w:val="20"/>
        </w:rPr>
        <w:t xml:space="preserve"> </w:t>
      </w:r>
      <w:r w:rsidR="00087293" w:rsidRPr="00F43242">
        <w:rPr>
          <w:rFonts w:ascii="Times New Roman" w:hAnsi="Times New Roman" w:cs="Times New Roman"/>
          <w:sz w:val="20"/>
          <w:szCs w:val="20"/>
        </w:rPr>
        <w:t>signed long term</w:t>
      </w:r>
      <w:r w:rsidR="00C835B2" w:rsidRPr="00F43242">
        <w:rPr>
          <w:rFonts w:ascii="Times New Roman" w:hAnsi="Times New Roman" w:cs="Times New Roman"/>
          <w:sz w:val="20"/>
          <w:szCs w:val="20"/>
        </w:rPr>
        <w:t xml:space="preserve"> </w:t>
      </w:r>
      <w:r w:rsidR="00994BB4" w:rsidRPr="00F43242">
        <w:rPr>
          <w:rFonts w:ascii="Times New Roman" w:hAnsi="Times New Roman" w:cs="Times New Roman"/>
          <w:sz w:val="20"/>
          <w:szCs w:val="20"/>
        </w:rPr>
        <w:t>offtake agreement</w:t>
      </w:r>
      <w:r w:rsidR="00087293" w:rsidRPr="00F43242">
        <w:rPr>
          <w:rFonts w:ascii="Times New Roman" w:hAnsi="Times New Roman" w:cs="Times New Roman"/>
          <w:sz w:val="20"/>
          <w:szCs w:val="20"/>
        </w:rPr>
        <w:t xml:space="preserve"> of 50% of </w:t>
      </w:r>
      <w:r w:rsidR="00872BE1" w:rsidRPr="00F43242">
        <w:rPr>
          <w:rFonts w:ascii="Times New Roman" w:hAnsi="Times New Roman" w:cs="Times New Roman"/>
          <w:sz w:val="20"/>
          <w:szCs w:val="20"/>
        </w:rPr>
        <w:t xml:space="preserve">the </w:t>
      </w:r>
      <w:r w:rsidR="00087293" w:rsidRPr="00F43242">
        <w:rPr>
          <w:rFonts w:ascii="Times New Roman" w:hAnsi="Times New Roman" w:cs="Times New Roman"/>
          <w:sz w:val="20"/>
          <w:szCs w:val="20"/>
        </w:rPr>
        <w:t>capacity of</w:t>
      </w:r>
      <w:r w:rsidR="00872BE1" w:rsidRPr="00F43242">
        <w:rPr>
          <w:rFonts w:ascii="Times New Roman" w:hAnsi="Times New Roman" w:cs="Times New Roman"/>
          <w:sz w:val="20"/>
          <w:szCs w:val="20"/>
        </w:rPr>
        <w:t xml:space="preserve"> the terminal.</w:t>
      </w:r>
      <w:r w:rsidR="002B6551" w:rsidRPr="00F43242">
        <w:rPr>
          <w:rFonts w:ascii="Times New Roman" w:hAnsi="Times New Roman" w:cs="Times New Roman"/>
          <w:sz w:val="20"/>
          <w:szCs w:val="20"/>
        </w:rPr>
        <w:t>)</w:t>
      </w:r>
    </w:p>
    <w:p w14:paraId="553E8D08" w14:textId="77777777" w:rsidR="00852E16" w:rsidRPr="009A0ECD" w:rsidRDefault="00852E16" w:rsidP="009A0ECD">
      <w:pPr>
        <w:jc w:val="both"/>
        <w:rPr>
          <w:sz w:val="20"/>
          <w:szCs w:val="20"/>
        </w:rPr>
      </w:pPr>
    </w:p>
    <w:p w14:paraId="7C9EC03C" w14:textId="290901E7" w:rsidR="00720EEB" w:rsidRPr="009A0ECD" w:rsidRDefault="009A0ECD" w:rsidP="007C66CE">
      <w:pPr>
        <w:pStyle w:val="ListParagraph"/>
        <w:shd w:val="clear" w:color="auto" w:fill="FFFFFF" w:themeFill="background1"/>
        <w:ind w:left="380" w:firstLine="0"/>
        <w:jc w:val="both"/>
        <w:rPr>
          <w:rFonts w:ascii="Times New Roman" w:hAnsi="Times New Roman" w:cs="Times New Roman"/>
          <w:b/>
          <w:bCs/>
          <w:color w:val="auto"/>
          <w:sz w:val="20"/>
          <w:szCs w:val="20"/>
        </w:rPr>
      </w:pPr>
      <w:r w:rsidRPr="009A0ECD">
        <w:rPr>
          <w:rFonts w:ascii="Times New Roman" w:hAnsi="Times New Roman" w:cs="Times New Roman"/>
          <w:b/>
          <w:bCs/>
          <w:color w:val="auto"/>
          <w:sz w:val="20"/>
          <w:szCs w:val="20"/>
        </w:rPr>
        <w:t xml:space="preserve">Table 9: </w:t>
      </w:r>
      <w:r w:rsidR="00720EEB" w:rsidRPr="009A0ECD">
        <w:rPr>
          <w:rFonts w:ascii="Times New Roman" w:hAnsi="Times New Roman" w:cs="Times New Roman"/>
          <w:b/>
          <w:bCs/>
          <w:color w:val="auto"/>
          <w:sz w:val="20"/>
          <w:szCs w:val="20"/>
        </w:rPr>
        <w:t>Income statement</w:t>
      </w:r>
      <w:r w:rsidR="00C26A3C" w:rsidRPr="009A0ECD">
        <w:rPr>
          <w:rFonts w:ascii="Times New Roman" w:hAnsi="Times New Roman" w:cs="Times New Roman"/>
          <w:b/>
          <w:bCs/>
          <w:color w:val="auto"/>
          <w:sz w:val="20"/>
          <w:szCs w:val="20"/>
        </w:rPr>
        <w:t xml:space="preserve"> of</w:t>
      </w:r>
      <w:r w:rsidR="00DF658E" w:rsidRPr="009A0ECD">
        <w:rPr>
          <w:rFonts w:ascii="Times New Roman" w:hAnsi="Times New Roman" w:cs="Times New Roman"/>
          <w:b/>
          <w:bCs/>
          <w:color w:val="auto"/>
          <w:sz w:val="20"/>
          <w:szCs w:val="20"/>
        </w:rPr>
        <w:t xml:space="preserve"> compan</w:t>
      </w:r>
      <w:r w:rsidR="00AB2652" w:rsidRPr="009A0ECD">
        <w:rPr>
          <w:rFonts w:ascii="Times New Roman" w:hAnsi="Times New Roman" w:cs="Times New Roman"/>
          <w:b/>
          <w:bCs/>
          <w:color w:val="auto"/>
          <w:sz w:val="20"/>
          <w:szCs w:val="20"/>
        </w:rPr>
        <w:t>y</w:t>
      </w:r>
      <w:r w:rsidR="00DF658E" w:rsidRPr="009A0ECD">
        <w:rPr>
          <w:rFonts w:ascii="Times New Roman" w:hAnsi="Times New Roman" w:cs="Times New Roman"/>
          <w:b/>
          <w:bCs/>
          <w:color w:val="auto"/>
          <w:sz w:val="20"/>
          <w:szCs w:val="20"/>
        </w:rPr>
        <w:t xml:space="preserve"> in integrated commercial model of LNG </w:t>
      </w:r>
      <w:r w:rsidR="00B00DF9" w:rsidRPr="009A0ECD">
        <w:rPr>
          <w:rFonts w:ascii="Times New Roman" w:hAnsi="Times New Roman" w:cs="Times New Roman"/>
          <w:b/>
          <w:bCs/>
          <w:color w:val="auto"/>
          <w:sz w:val="20"/>
          <w:szCs w:val="20"/>
        </w:rPr>
        <w:t>liquefaction terminal</w:t>
      </w:r>
    </w:p>
    <w:p w14:paraId="2EBD9B14" w14:textId="77777777" w:rsidR="003C4F5C" w:rsidRPr="00F43242" w:rsidRDefault="003C4F5C" w:rsidP="007C66CE">
      <w:pPr>
        <w:pStyle w:val="ListParagraph"/>
        <w:shd w:val="clear" w:color="auto" w:fill="FFFFFF" w:themeFill="background1"/>
        <w:ind w:left="380" w:firstLine="0"/>
        <w:jc w:val="both"/>
        <w:rPr>
          <w:rFonts w:ascii="Times New Roman" w:hAnsi="Times New Roman" w:cs="Times New Roman"/>
          <w:color w:val="ED7D31" w:themeColor="accent2"/>
          <w:sz w:val="20"/>
          <w:szCs w:val="20"/>
        </w:rPr>
      </w:pPr>
    </w:p>
    <w:tbl>
      <w:tblPr>
        <w:tblStyle w:val="GridTable4-Accent2"/>
        <w:tblW w:w="10893" w:type="dxa"/>
        <w:tblLook w:val="04A0" w:firstRow="1" w:lastRow="0" w:firstColumn="1" w:lastColumn="0" w:noHBand="0" w:noVBand="1"/>
      </w:tblPr>
      <w:tblGrid>
        <w:gridCol w:w="3422"/>
        <w:gridCol w:w="817"/>
        <w:gridCol w:w="691"/>
        <w:gridCol w:w="5963"/>
      </w:tblGrid>
      <w:tr w:rsidR="002739C2" w:rsidRPr="00F43242" w14:paraId="25914F3F" w14:textId="77777777" w:rsidTr="009A6F8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00731A0" w14:textId="1E7FB3D9" w:rsidR="004C4FE7" w:rsidRPr="00F43242" w:rsidRDefault="00560C56" w:rsidP="007C66CE">
            <w:pPr>
              <w:jc w:val="both"/>
              <w:rPr>
                <w:color w:val="auto"/>
                <w:sz w:val="20"/>
                <w:szCs w:val="20"/>
              </w:rPr>
            </w:pPr>
            <w:r w:rsidRPr="00F43242">
              <w:rPr>
                <w:color w:val="auto"/>
                <w:sz w:val="20"/>
                <w:szCs w:val="20"/>
              </w:rPr>
              <w:t>Description</w:t>
            </w:r>
          </w:p>
        </w:tc>
        <w:tc>
          <w:tcPr>
            <w:tcW w:w="0" w:type="auto"/>
            <w:hideMark/>
          </w:tcPr>
          <w:p w14:paraId="6F079DAA" w14:textId="1B03D084" w:rsidR="004C4FE7" w:rsidRPr="00F43242" w:rsidRDefault="00560C56"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Values</w:t>
            </w:r>
          </w:p>
        </w:tc>
        <w:tc>
          <w:tcPr>
            <w:tcW w:w="0" w:type="auto"/>
            <w:hideMark/>
          </w:tcPr>
          <w:p w14:paraId="12387B19" w14:textId="77777777" w:rsidR="004C4FE7" w:rsidRPr="00F43242" w:rsidRDefault="004C4FE7"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Units</w:t>
            </w:r>
          </w:p>
        </w:tc>
        <w:tc>
          <w:tcPr>
            <w:tcW w:w="0" w:type="auto"/>
            <w:hideMark/>
          </w:tcPr>
          <w:p w14:paraId="1BD716C5" w14:textId="09807845" w:rsidR="004C4FE7" w:rsidRPr="00F43242" w:rsidRDefault="00560C56" w:rsidP="007C66CE">
            <w:pPr>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43242">
              <w:rPr>
                <w:color w:val="auto"/>
                <w:sz w:val="20"/>
                <w:szCs w:val="20"/>
              </w:rPr>
              <w:t>Comments</w:t>
            </w:r>
          </w:p>
        </w:tc>
      </w:tr>
      <w:tr w:rsidR="005F65A0" w:rsidRPr="00F43242" w14:paraId="56BB48D7"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299E8E5" w14:textId="77777777" w:rsidR="004C4FE7" w:rsidRPr="00F43242" w:rsidRDefault="004C4FE7" w:rsidP="007C66CE">
            <w:pPr>
              <w:jc w:val="both"/>
              <w:rPr>
                <w:sz w:val="20"/>
                <w:szCs w:val="20"/>
              </w:rPr>
            </w:pPr>
            <w:r w:rsidRPr="00F43242">
              <w:rPr>
                <w:sz w:val="20"/>
                <w:szCs w:val="20"/>
              </w:rPr>
              <w:t>Revenue (sales and marketing LNG)</w:t>
            </w:r>
          </w:p>
        </w:tc>
        <w:tc>
          <w:tcPr>
            <w:tcW w:w="0" w:type="auto"/>
            <w:hideMark/>
          </w:tcPr>
          <w:p w14:paraId="75887E31"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0.73</w:t>
            </w:r>
          </w:p>
        </w:tc>
        <w:tc>
          <w:tcPr>
            <w:tcW w:w="0" w:type="auto"/>
            <w:hideMark/>
          </w:tcPr>
          <w:p w14:paraId="105E1850"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04D767F1"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 xml:space="preserve">Offtake agreement </w:t>
            </w:r>
          </w:p>
        </w:tc>
      </w:tr>
      <w:tr w:rsidR="003D140E" w:rsidRPr="00F43242" w14:paraId="18D85C7D"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9E63419" w14:textId="77777777" w:rsidR="004C4FE7" w:rsidRPr="00F43242" w:rsidRDefault="004C4FE7" w:rsidP="007C66CE">
            <w:pPr>
              <w:jc w:val="both"/>
              <w:rPr>
                <w:sz w:val="20"/>
                <w:szCs w:val="20"/>
              </w:rPr>
            </w:pPr>
            <w:r w:rsidRPr="00F43242">
              <w:rPr>
                <w:sz w:val="20"/>
                <w:szCs w:val="20"/>
              </w:rPr>
              <w:t>Revenue from NG sales (margins)</w:t>
            </w:r>
          </w:p>
        </w:tc>
        <w:tc>
          <w:tcPr>
            <w:tcW w:w="0" w:type="auto"/>
            <w:hideMark/>
          </w:tcPr>
          <w:p w14:paraId="3F6994AC"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1.7</w:t>
            </w:r>
          </w:p>
        </w:tc>
        <w:tc>
          <w:tcPr>
            <w:tcW w:w="0" w:type="auto"/>
            <w:hideMark/>
          </w:tcPr>
          <w:p w14:paraId="50797269"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5E26FD82" w14:textId="201E3244"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In case feed gas is supplied by </w:t>
            </w:r>
            <w:r w:rsidR="00AB2652" w:rsidRPr="00F43242">
              <w:rPr>
                <w:sz w:val="20"/>
                <w:szCs w:val="20"/>
              </w:rPr>
              <w:t>integrated company</w:t>
            </w:r>
            <w:r w:rsidRPr="00F43242">
              <w:rPr>
                <w:sz w:val="20"/>
                <w:szCs w:val="20"/>
              </w:rPr>
              <w:t xml:space="preserve"> - integrated model </w:t>
            </w:r>
          </w:p>
        </w:tc>
      </w:tr>
      <w:tr w:rsidR="005F65A0" w:rsidRPr="00F43242" w14:paraId="7DDE02D4"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F60EF57" w14:textId="77777777" w:rsidR="004C4FE7" w:rsidRPr="00F43242" w:rsidRDefault="004C4FE7" w:rsidP="007C66CE">
            <w:pPr>
              <w:jc w:val="both"/>
              <w:rPr>
                <w:sz w:val="20"/>
                <w:szCs w:val="20"/>
              </w:rPr>
            </w:pPr>
            <w:r w:rsidRPr="00F43242">
              <w:rPr>
                <w:sz w:val="20"/>
                <w:szCs w:val="20"/>
              </w:rPr>
              <w:t>COGS (NG price)</w:t>
            </w:r>
          </w:p>
        </w:tc>
        <w:tc>
          <w:tcPr>
            <w:tcW w:w="0" w:type="auto"/>
            <w:hideMark/>
          </w:tcPr>
          <w:p w14:paraId="04CAC4D6"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0.8</w:t>
            </w:r>
          </w:p>
        </w:tc>
        <w:tc>
          <w:tcPr>
            <w:tcW w:w="0" w:type="auto"/>
            <w:hideMark/>
          </w:tcPr>
          <w:p w14:paraId="71EDEC41"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4F8D6163"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Natural gas including cost of production is $3/mmbtu</w:t>
            </w:r>
          </w:p>
        </w:tc>
      </w:tr>
      <w:tr w:rsidR="003D140E" w:rsidRPr="00F43242" w14:paraId="452C4E36"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91F867C" w14:textId="77777777" w:rsidR="004C4FE7" w:rsidRPr="00F43242" w:rsidRDefault="004C4FE7" w:rsidP="007C66CE">
            <w:pPr>
              <w:jc w:val="both"/>
              <w:rPr>
                <w:sz w:val="20"/>
                <w:szCs w:val="20"/>
              </w:rPr>
            </w:pPr>
            <w:r w:rsidRPr="00F43242">
              <w:rPr>
                <w:sz w:val="20"/>
                <w:szCs w:val="20"/>
              </w:rPr>
              <w:t xml:space="preserve">Opex (SG&amp;A) inc. trading </w:t>
            </w:r>
          </w:p>
        </w:tc>
        <w:tc>
          <w:tcPr>
            <w:tcW w:w="0" w:type="auto"/>
            <w:hideMark/>
          </w:tcPr>
          <w:p w14:paraId="59772C78"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0.10</w:t>
            </w:r>
          </w:p>
        </w:tc>
        <w:tc>
          <w:tcPr>
            <w:tcW w:w="0" w:type="auto"/>
            <w:hideMark/>
          </w:tcPr>
          <w:p w14:paraId="4BF1E73D"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1A40DB5D" w14:textId="37D6E15E" w:rsidR="004C4FE7" w:rsidRPr="00F43242" w:rsidRDefault="002613FC"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Assuming 4% of the capex as per the industry prevalent rate</w:t>
            </w:r>
          </w:p>
        </w:tc>
      </w:tr>
      <w:tr w:rsidR="005F65A0" w:rsidRPr="00F43242" w14:paraId="05B92D23"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FC135C6" w14:textId="77777777" w:rsidR="004C4FE7" w:rsidRPr="00F43242" w:rsidRDefault="004C4FE7" w:rsidP="007C66CE">
            <w:pPr>
              <w:jc w:val="both"/>
              <w:rPr>
                <w:sz w:val="20"/>
                <w:szCs w:val="20"/>
              </w:rPr>
            </w:pPr>
            <w:r w:rsidRPr="00F43242">
              <w:rPr>
                <w:sz w:val="20"/>
                <w:szCs w:val="20"/>
              </w:rPr>
              <w:t>Profitability calculations</w:t>
            </w:r>
          </w:p>
        </w:tc>
        <w:tc>
          <w:tcPr>
            <w:tcW w:w="0" w:type="auto"/>
            <w:hideMark/>
          </w:tcPr>
          <w:p w14:paraId="4238C3B2"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b/>
                <w:sz w:val="20"/>
                <w:szCs w:val="20"/>
              </w:rPr>
            </w:pPr>
          </w:p>
        </w:tc>
        <w:tc>
          <w:tcPr>
            <w:tcW w:w="0" w:type="auto"/>
            <w:hideMark/>
          </w:tcPr>
          <w:p w14:paraId="16B86A8B"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BDC1908"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3D140E" w:rsidRPr="00F43242" w14:paraId="0A12309D"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C055A67" w14:textId="77777777" w:rsidR="004C4FE7" w:rsidRPr="00F43242" w:rsidRDefault="004C4FE7" w:rsidP="007C66CE">
            <w:pPr>
              <w:jc w:val="both"/>
              <w:rPr>
                <w:sz w:val="20"/>
                <w:szCs w:val="20"/>
              </w:rPr>
            </w:pPr>
            <w:r w:rsidRPr="00F43242">
              <w:rPr>
                <w:sz w:val="20"/>
                <w:szCs w:val="20"/>
              </w:rPr>
              <w:t xml:space="preserve">EBITDA </w:t>
            </w:r>
          </w:p>
        </w:tc>
        <w:tc>
          <w:tcPr>
            <w:tcW w:w="0" w:type="auto"/>
            <w:hideMark/>
          </w:tcPr>
          <w:p w14:paraId="6469EE38"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1.53</w:t>
            </w:r>
          </w:p>
        </w:tc>
        <w:tc>
          <w:tcPr>
            <w:tcW w:w="0" w:type="auto"/>
            <w:hideMark/>
          </w:tcPr>
          <w:p w14:paraId="4EE4BB27"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37EC94B8"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5F65A0" w:rsidRPr="00F43242" w14:paraId="498227FB"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6DF9B5F" w14:textId="77777777" w:rsidR="004C4FE7" w:rsidRPr="00F43242" w:rsidRDefault="004C4FE7" w:rsidP="007C66CE">
            <w:pPr>
              <w:jc w:val="both"/>
              <w:rPr>
                <w:sz w:val="20"/>
                <w:szCs w:val="20"/>
              </w:rPr>
            </w:pPr>
            <w:r w:rsidRPr="00F43242">
              <w:rPr>
                <w:sz w:val="20"/>
                <w:szCs w:val="20"/>
              </w:rPr>
              <w:t>D&amp;A costs (9)</w:t>
            </w:r>
          </w:p>
        </w:tc>
        <w:tc>
          <w:tcPr>
            <w:tcW w:w="0" w:type="auto"/>
            <w:hideMark/>
          </w:tcPr>
          <w:p w14:paraId="7B588F62"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w:t>
            </w:r>
          </w:p>
        </w:tc>
        <w:tc>
          <w:tcPr>
            <w:tcW w:w="0" w:type="auto"/>
            <w:hideMark/>
          </w:tcPr>
          <w:p w14:paraId="0F8196D2"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79839F46"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considered in LNG project Income statement</w:t>
            </w:r>
          </w:p>
        </w:tc>
      </w:tr>
      <w:tr w:rsidR="003D140E" w:rsidRPr="00F43242" w14:paraId="245A7581"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144A339" w14:textId="77777777" w:rsidR="004C4FE7" w:rsidRPr="00F43242" w:rsidRDefault="004C4FE7" w:rsidP="007C66CE">
            <w:pPr>
              <w:jc w:val="both"/>
              <w:rPr>
                <w:sz w:val="20"/>
                <w:szCs w:val="20"/>
              </w:rPr>
            </w:pPr>
            <w:r w:rsidRPr="00F43242">
              <w:rPr>
                <w:sz w:val="20"/>
                <w:szCs w:val="20"/>
              </w:rPr>
              <w:t xml:space="preserve">EBIT (10) = (8) - (9) </w:t>
            </w:r>
          </w:p>
        </w:tc>
        <w:tc>
          <w:tcPr>
            <w:tcW w:w="0" w:type="auto"/>
            <w:hideMark/>
          </w:tcPr>
          <w:p w14:paraId="61368FC8"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1.53</w:t>
            </w:r>
          </w:p>
        </w:tc>
        <w:tc>
          <w:tcPr>
            <w:tcW w:w="0" w:type="auto"/>
            <w:hideMark/>
          </w:tcPr>
          <w:p w14:paraId="0536CFD7"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22D018F7"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5F65A0" w:rsidRPr="00F43242" w14:paraId="3B53C94A"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D5A8B10" w14:textId="77777777" w:rsidR="004C4FE7" w:rsidRPr="00F43242" w:rsidRDefault="004C4FE7" w:rsidP="007C66CE">
            <w:pPr>
              <w:jc w:val="both"/>
              <w:rPr>
                <w:sz w:val="20"/>
                <w:szCs w:val="20"/>
              </w:rPr>
            </w:pPr>
            <w:r w:rsidRPr="00F43242">
              <w:rPr>
                <w:sz w:val="20"/>
                <w:szCs w:val="20"/>
              </w:rPr>
              <w:t xml:space="preserve">Interest expenses (11) </w:t>
            </w:r>
          </w:p>
        </w:tc>
        <w:tc>
          <w:tcPr>
            <w:tcW w:w="0" w:type="auto"/>
            <w:hideMark/>
          </w:tcPr>
          <w:p w14:paraId="5595BD4D"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0.03</w:t>
            </w:r>
          </w:p>
        </w:tc>
        <w:tc>
          <w:tcPr>
            <w:tcW w:w="0" w:type="auto"/>
            <w:hideMark/>
          </w:tcPr>
          <w:p w14:paraId="6C8C20AA"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56CE16F6" w14:textId="5B3CA98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 xml:space="preserve"> Debt to Equity Ratio: 0.34</w:t>
            </w:r>
          </w:p>
        </w:tc>
      </w:tr>
      <w:tr w:rsidR="003D140E" w:rsidRPr="00F43242" w14:paraId="2D01AE00"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85DE145" w14:textId="77777777" w:rsidR="004C4FE7" w:rsidRPr="00F43242" w:rsidRDefault="004C4FE7" w:rsidP="007C66CE">
            <w:pPr>
              <w:jc w:val="both"/>
              <w:rPr>
                <w:sz w:val="20"/>
                <w:szCs w:val="20"/>
              </w:rPr>
            </w:pPr>
            <w:r w:rsidRPr="00F43242">
              <w:rPr>
                <w:sz w:val="20"/>
                <w:szCs w:val="20"/>
              </w:rPr>
              <w:t xml:space="preserve">Tax expenses </w:t>
            </w:r>
          </w:p>
        </w:tc>
        <w:tc>
          <w:tcPr>
            <w:tcW w:w="0" w:type="auto"/>
            <w:hideMark/>
          </w:tcPr>
          <w:p w14:paraId="6497CF2F"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0.4</w:t>
            </w:r>
          </w:p>
        </w:tc>
        <w:tc>
          <w:tcPr>
            <w:tcW w:w="0" w:type="auto"/>
            <w:hideMark/>
          </w:tcPr>
          <w:p w14:paraId="2EF423FA"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671508DB" w14:textId="55594A69" w:rsidR="004C4FE7" w:rsidRPr="00F43242" w:rsidRDefault="007A17D2"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Corporate tax rate 25%</w:t>
            </w:r>
          </w:p>
        </w:tc>
      </w:tr>
      <w:tr w:rsidR="005F65A0" w:rsidRPr="00F43242" w14:paraId="2B331A39" w14:textId="77777777" w:rsidTr="009A6F8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47CF3D1" w14:textId="77777777" w:rsidR="004C4FE7" w:rsidRPr="00F43242" w:rsidRDefault="004C4FE7" w:rsidP="007C66CE">
            <w:pPr>
              <w:jc w:val="both"/>
              <w:rPr>
                <w:sz w:val="20"/>
                <w:szCs w:val="20"/>
              </w:rPr>
            </w:pPr>
            <w:r w:rsidRPr="00F43242">
              <w:rPr>
                <w:sz w:val="20"/>
                <w:szCs w:val="20"/>
              </w:rPr>
              <w:t>PAT</w:t>
            </w:r>
          </w:p>
        </w:tc>
        <w:tc>
          <w:tcPr>
            <w:tcW w:w="0" w:type="auto"/>
            <w:hideMark/>
          </w:tcPr>
          <w:p w14:paraId="38A26D25"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1.15</w:t>
            </w:r>
          </w:p>
        </w:tc>
        <w:tc>
          <w:tcPr>
            <w:tcW w:w="0" w:type="auto"/>
            <w:hideMark/>
          </w:tcPr>
          <w:p w14:paraId="4A420493"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61B656F7" w14:textId="77777777" w:rsidR="004C4FE7" w:rsidRPr="00F43242" w:rsidRDefault="004C4FE7"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3D140E" w:rsidRPr="00F43242" w14:paraId="1BF6FEEE" w14:textId="77777777" w:rsidTr="009A6F8A">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281C409" w14:textId="77777777" w:rsidR="004C4FE7" w:rsidRPr="00F43242" w:rsidRDefault="004C4FE7" w:rsidP="007C66CE">
            <w:pPr>
              <w:jc w:val="both"/>
              <w:rPr>
                <w:sz w:val="20"/>
                <w:szCs w:val="20"/>
              </w:rPr>
            </w:pPr>
            <w:r w:rsidRPr="00F43242">
              <w:rPr>
                <w:sz w:val="20"/>
                <w:szCs w:val="20"/>
              </w:rPr>
              <w:t xml:space="preserve">$PAT/ton LNG terminal capacity </w:t>
            </w:r>
          </w:p>
        </w:tc>
        <w:tc>
          <w:tcPr>
            <w:tcW w:w="0" w:type="auto"/>
            <w:hideMark/>
          </w:tcPr>
          <w:p w14:paraId="274A8A7A"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b/>
                <w:sz w:val="20"/>
                <w:szCs w:val="20"/>
              </w:rPr>
            </w:pPr>
            <w:r w:rsidRPr="00F43242">
              <w:rPr>
                <w:b/>
                <w:sz w:val="20"/>
                <w:szCs w:val="20"/>
              </w:rPr>
              <w:t>128.1</w:t>
            </w:r>
          </w:p>
        </w:tc>
        <w:tc>
          <w:tcPr>
            <w:tcW w:w="0" w:type="auto"/>
            <w:hideMark/>
          </w:tcPr>
          <w:p w14:paraId="71AF31CD"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$/t</w:t>
            </w:r>
          </w:p>
        </w:tc>
        <w:tc>
          <w:tcPr>
            <w:tcW w:w="0" w:type="auto"/>
            <w:hideMark/>
          </w:tcPr>
          <w:p w14:paraId="69166A40" w14:textId="77777777" w:rsidR="004C4FE7" w:rsidRPr="00F43242" w:rsidRDefault="004C4FE7"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bl>
    <w:p w14:paraId="449068FB" w14:textId="77777777" w:rsidR="00C5404A" w:rsidRPr="00F43242" w:rsidRDefault="00C5404A" w:rsidP="007C66CE">
      <w:pPr>
        <w:jc w:val="both"/>
        <w:rPr>
          <w:color w:val="ED7D31" w:themeColor="accent2"/>
          <w:sz w:val="20"/>
          <w:szCs w:val="20"/>
        </w:rPr>
      </w:pPr>
    </w:p>
    <w:p w14:paraId="0333E67F" w14:textId="6E57246C" w:rsidR="00C5404A" w:rsidRPr="00F43242" w:rsidRDefault="006420E5" w:rsidP="007C66CE">
      <w:pPr>
        <w:jc w:val="both"/>
        <w:rPr>
          <w:b/>
          <w:sz w:val="20"/>
          <w:szCs w:val="20"/>
        </w:rPr>
      </w:pPr>
      <w:r w:rsidRPr="00F43242">
        <w:rPr>
          <w:b/>
          <w:sz w:val="20"/>
          <w:szCs w:val="20"/>
        </w:rPr>
        <w:t>I</w:t>
      </w:r>
      <w:r w:rsidR="002C66CC" w:rsidRPr="00F43242">
        <w:rPr>
          <w:b/>
          <w:sz w:val="20"/>
          <w:szCs w:val="20"/>
        </w:rPr>
        <w:t xml:space="preserve">ntegrated </w:t>
      </w:r>
      <w:r w:rsidR="00DC6557" w:rsidRPr="00F43242">
        <w:rPr>
          <w:b/>
          <w:sz w:val="20"/>
          <w:szCs w:val="20"/>
        </w:rPr>
        <w:t>companies</w:t>
      </w:r>
      <w:r w:rsidR="002C66CC" w:rsidRPr="00F43242">
        <w:rPr>
          <w:b/>
          <w:sz w:val="20"/>
          <w:szCs w:val="20"/>
        </w:rPr>
        <w:t xml:space="preserve"> </w:t>
      </w:r>
      <w:r w:rsidR="009371CD" w:rsidRPr="00F43242">
        <w:rPr>
          <w:b/>
          <w:sz w:val="20"/>
          <w:szCs w:val="20"/>
        </w:rPr>
        <w:t xml:space="preserve">investing </w:t>
      </w:r>
      <w:r w:rsidRPr="00F43242">
        <w:rPr>
          <w:b/>
          <w:sz w:val="20"/>
          <w:szCs w:val="20"/>
        </w:rPr>
        <w:t>in</w:t>
      </w:r>
      <w:r w:rsidR="009371CD" w:rsidRPr="00F43242">
        <w:rPr>
          <w:b/>
          <w:sz w:val="20"/>
          <w:szCs w:val="20"/>
        </w:rPr>
        <w:t xml:space="preserve"> </w:t>
      </w:r>
      <w:r w:rsidR="00314293" w:rsidRPr="00F43242">
        <w:rPr>
          <w:b/>
          <w:sz w:val="20"/>
          <w:szCs w:val="20"/>
        </w:rPr>
        <w:t xml:space="preserve">LNG liquefaction </w:t>
      </w:r>
      <w:r w:rsidR="00DC6557" w:rsidRPr="00F43242">
        <w:rPr>
          <w:b/>
          <w:sz w:val="20"/>
          <w:szCs w:val="20"/>
        </w:rPr>
        <w:t>terminals</w:t>
      </w:r>
      <w:r w:rsidR="00314293" w:rsidRPr="00F43242">
        <w:rPr>
          <w:b/>
          <w:sz w:val="20"/>
          <w:szCs w:val="20"/>
        </w:rPr>
        <w:t xml:space="preserve"> </w:t>
      </w:r>
      <w:r w:rsidR="001E2A7E" w:rsidRPr="00F43242">
        <w:rPr>
          <w:b/>
          <w:sz w:val="20"/>
          <w:szCs w:val="20"/>
        </w:rPr>
        <w:t xml:space="preserve">may achieve </w:t>
      </w:r>
      <w:r w:rsidR="00ED24C0" w:rsidRPr="00F43242">
        <w:rPr>
          <w:b/>
          <w:sz w:val="20"/>
          <w:szCs w:val="20"/>
        </w:rPr>
        <w:t xml:space="preserve">an </w:t>
      </w:r>
      <w:r w:rsidR="001E2A7E" w:rsidRPr="00F43242">
        <w:rPr>
          <w:b/>
          <w:sz w:val="20"/>
          <w:szCs w:val="20"/>
        </w:rPr>
        <w:t>IRR of 42%</w:t>
      </w:r>
      <w:r w:rsidR="00736360" w:rsidRPr="00F43242">
        <w:rPr>
          <w:b/>
          <w:sz w:val="20"/>
          <w:szCs w:val="20"/>
        </w:rPr>
        <w:t xml:space="preserve"> by </w:t>
      </w:r>
      <w:r w:rsidR="00E97992" w:rsidRPr="00F43242">
        <w:rPr>
          <w:b/>
          <w:sz w:val="20"/>
          <w:szCs w:val="20"/>
        </w:rPr>
        <w:t>trading</w:t>
      </w:r>
      <w:r w:rsidR="00E40696" w:rsidRPr="00F43242">
        <w:rPr>
          <w:b/>
          <w:sz w:val="20"/>
          <w:szCs w:val="20"/>
        </w:rPr>
        <w:t xml:space="preserve"> </w:t>
      </w:r>
      <w:r w:rsidR="004F41E2" w:rsidRPr="00F43242">
        <w:rPr>
          <w:b/>
          <w:sz w:val="20"/>
          <w:szCs w:val="20"/>
        </w:rPr>
        <w:t xml:space="preserve">55% </w:t>
      </w:r>
      <w:r w:rsidR="00E97992" w:rsidRPr="00F43242">
        <w:rPr>
          <w:b/>
          <w:sz w:val="20"/>
          <w:szCs w:val="20"/>
        </w:rPr>
        <w:t xml:space="preserve">of its offtake </w:t>
      </w:r>
      <w:r w:rsidR="0071542D" w:rsidRPr="00F43242">
        <w:rPr>
          <w:b/>
          <w:sz w:val="20"/>
          <w:szCs w:val="20"/>
        </w:rPr>
        <w:t>through</w:t>
      </w:r>
      <w:r w:rsidR="00E97992" w:rsidRPr="00F43242">
        <w:rPr>
          <w:b/>
          <w:sz w:val="20"/>
          <w:szCs w:val="20"/>
        </w:rPr>
        <w:t xml:space="preserve"> long-term and </w:t>
      </w:r>
      <w:r w:rsidR="0083577C" w:rsidRPr="00F43242">
        <w:rPr>
          <w:b/>
          <w:sz w:val="20"/>
          <w:szCs w:val="20"/>
        </w:rPr>
        <w:t xml:space="preserve">45% </w:t>
      </w:r>
      <w:r w:rsidR="0071542D" w:rsidRPr="00F43242">
        <w:rPr>
          <w:b/>
          <w:sz w:val="20"/>
          <w:szCs w:val="20"/>
        </w:rPr>
        <w:t xml:space="preserve"> through short-term or spot trading.</w:t>
      </w:r>
      <w:r w:rsidR="00F74106" w:rsidRPr="00F43242">
        <w:rPr>
          <w:b/>
          <w:sz w:val="20"/>
          <w:szCs w:val="20"/>
        </w:rPr>
        <w:t xml:space="preserve"> The integrated companies </w:t>
      </w:r>
      <w:r w:rsidR="00910FA8" w:rsidRPr="00F43242">
        <w:rPr>
          <w:b/>
          <w:sz w:val="20"/>
          <w:szCs w:val="20"/>
        </w:rPr>
        <w:t xml:space="preserve">make a very judicious decision </w:t>
      </w:r>
      <w:r w:rsidR="00387D4F" w:rsidRPr="00F43242">
        <w:rPr>
          <w:b/>
          <w:sz w:val="20"/>
          <w:szCs w:val="20"/>
        </w:rPr>
        <w:t xml:space="preserve">by investing </w:t>
      </w:r>
      <w:r w:rsidR="00B83CB6" w:rsidRPr="00F43242">
        <w:rPr>
          <w:b/>
          <w:sz w:val="20"/>
          <w:szCs w:val="20"/>
        </w:rPr>
        <w:t xml:space="preserve">in LNG </w:t>
      </w:r>
      <w:r w:rsidR="002E6BDD" w:rsidRPr="00F43242">
        <w:rPr>
          <w:b/>
          <w:sz w:val="20"/>
          <w:szCs w:val="20"/>
        </w:rPr>
        <w:t>liquefaction</w:t>
      </w:r>
      <w:r w:rsidR="003544B8" w:rsidRPr="00F43242">
        <w:rPr>
          <w:b/>
          <w:sz w:val="20"/>
          <w:szCs w:val="20"/>
        </w:rPr>
        <w:t xml:space="preserve">, which is </w:t>
      </w:r>
      <w:r w:rsidR="00A4281F" w:rsidRPr="00F43242">
        <w:rPr>
          <w:b/>
          <w:sz w:val="20"/>
          <w:szCs w:val="20"/>
        </w:rPr>
        <w:t xml:space="preserve">basically a </w:t>
      </w:r>
      <w:r w:rsidR="003544B8" w:rsidRPr="00F43242">
        <w:rPr>
          <w:b/>
          <w:sz w:val="20"/>
          <w:szCs w:val="20"/>
        </w:rPr>
        <w:t xml:space="preserve">vertical integration in </w:t>
      </w:r>
      <w:r w:rsidR="00ED24C0" w:rsidRPr="00F43242">
        <w:rPr>
          <w:b/>
          <w:sz w:val="20"/>
          <w:szCs w:val="20"/>
        </w:rPr>
        <w:t xml:space="preserve">the </w:t>
      </w:r>
      <w:r w:rsidR="003544B8" w:rsidRPr="00F43242">
        <w:rPr>
          <w:b/>
          <w:sz w:val="20"/>
          <w:szCs w:val="20"/>
        </w:rPr>
        <w:t xml:space="preserve">natural gas </w:t>
      </w:r>
      <w:r w:rsidR="00D360F8" w:rsidRPr="00F43242">
        <w:rPr>
          <w:b/>
          <w:sz w:val="20"/>
          <w:szCs w:val="20"/>
        </w:rPr>
        <w:t>business</w:t>
      </w:r>
      <w:r w:rsidR="008340CA" w:rsidRPr="00F43242">
        <w:rPr>
          <w:b/>
          <w:sz w:val="20"/>
          <w:szCs w:val="20"/>
        </w:rPr>
        <w:t xml:space="preserve">. The company </w:t>
      </w:r>
      <w:r w:rsidR="0079046C" w:rsidRPr="00F43242">
        <w:rPr>
          <w:b/>
          <w:sz w:val="20"/>
          <w:szCs w:val="20"/>
        </w:rPr>
        <w:t>safeguards</w:t>
      </w:r>
      <w:r w:rsidR="008340CA" w:rsidRPr="00F43242">
        <w:rPr>
          <w:b/>
          <w:sz w:val="20"/>
          <w:szCs w:val="20"/>
        </w:rPr>
        <w:t xml:space="preserve"> </w:t>
      </w:r>
      <w:r w:rsidR="00EC5158" w:rsidRPr="00F43242">
        <w:rPr>
          <w:b/>
          <w:sz w:val="20"/>
          <w:szCs w:val="20"/>
        </w:rPr>
        <w:t xml:space="preserve">its revenue </w:t>
      </w:r>
      <w:r w:rsidR="00892C52" w:rsidRPr="00F43242">
        <w:rPr>
          <w:b/>
          <w:sz w:val="20"/>
          <w:szCs w:val="20"/>
        </w:rPr>
        <w:t>by selling gas produced from the upstream sites</w:t>
      </w:r>
      <w:r w:rsidR="008E6881" w:rsidRPr="00F43242">
        <w:rPr>
          <w:b/>
          <w:sz w:val="20"/>
          <w:szCs w:val="20"/>
        </w:rPr>
        <w:t xml:space="preserve">, gets the profit </w:t>
      </w:r>
      <w:r w:rsidR="000206A9" w:rsidRPr="00F43242">
        <w:rPr>
          <w:b/>
          <w:sz w:val="20"/>
          <w:szCs w:val="20"/>
        </w:rPr>
        <w:t>earned</w:t>
      </w:r>
      <w:r w:rsidR="008E6881" w:rsidRPr="00F43242">
        <w:rPr>
          <w:b/>
          <w:sz w:val="20"/>
          <w:szCs w:val="20"/>
        </w:rPr>
        <w:t xml:space="preserve"> from the LNG terminal operation</w:t>
      </w:r>
      <w:r w:rsidR="000206A9" w:rsidRPr="00F43242">
        <w:rPr>
          <w:b/>
          <w:sz w:val="20"/>
          <w:szCs w:val="20"/>
        </w:rPr>
        <w:t>,</w:t>
      </w:r>
      <w:r w:rsidR="008E6881" w:rsidRPr="00F43242">
        <w:rPr>
          <w:b/>
          <w:sz w:val="20"/>
          <w:szCs w:val="20"/>
        </w:rPr>
        <w:t xml:space="preserve"> and </w:t>
      </w:r>
      <w:r w:rsidR="00D979BD" w:rsidRPr="00F43242">
        <w:rPr>
          <w:b/>
          <w:sz w:val="20"/>
          <w:szCs w:val="20"/>
        </w:rPr>
        <w:t>negotiates</w:t>
      </w:r>
      <w:r w:rsidR="008E6881" w:rsidRPr="00F43242">
        <w:rPr>
          <w:b/>
          <w:sz w:val="20"/>
          <w:szCs w:val="20"/>
        </w:rPr>
        <w:t xml:space="preserve"> well </w:t>
      </w:r>
      <w:r w:rsidR="00D979BD" w:rsidRPr="00F43242">
        <w:rPr>
          <w:b/>
          <w:sz w:val="20"/>
          <w:szCs w:val="20"/>
        </w:rPr>
        <w:t xml:space="preserve">to get better offtake </w:t>
      </w:r>
      <w:r w:rsidR="000206A9" w:rsidRPr="00F43242">
        <w:rPr>
          <w:b/>
          <w:sz w:val="20"/>
          <w:szCs w:val="20"/>
        </w:rPr>
        <w:t>agreements</w:t>
      </w:r>
      <w:r w:rsidR="00D979BD" w:rsidRPr="00F43242">
        <w:rPr>
          <w:b/>
          <w:sz w:val="20"/>
          <w:szCs w:val="20"/>
        </w:rPr>
        <w:t xml:space="preserve"> for LNG trading</w:t>
      </w:r>
      <w:r w:rsidR="000206A9" w:rsidRPr="00F43242">
        <w:rPr>
          <w:b/>
          <w:sz w:val="20"/>
          <w:szCs w:val="20"/>
        </w:rPr>
        <w:t>.</w:t>
      </w:r>
    </w:p>
    <w:p w14:paraId="1800F479" w14:textId="77777777" w:rsidR="00C5404A" w:rsidRPr="00F43242" w:rsidRDefault="00C5404A" w:rsidP="007C66CE">
      <w:pPr>
        <w:jc w:val="both"/>
        <w:rPr>
          <w:color w:val="ED7D31" w:themeColor="accent2"/>
          <w:sz w:val="20"/>
          <w:szCs w:val="20"/>
        </w:rPr>
      </w:pPr>
    </w:p>
    <w:p w14:paraId="24AC8826" w14:textId="77777777" w:rsidR="00C5404A" w:rsidRPr="00F43242" w:rsidRDefault="00C5404A" w:rsidP="007C66CE">
      <w:pPr>
        <w:jc w:val="both"/>
        <w:rPr>
          <w:color w:val="ED7D31" w:themeColor="accent2"/>
          <w:sz w:val="20"/>
          <w:szCs w:val="20"/>
        </w:rPr>
      </w:pPr>
    </w:p>
    <w:p w14:paraId="49DBF6FB" w14:textId="512CE37E" w:rsidR="00C5404A" w:rsidRPr="00F43242" w:rsidRDefault="009B3AA7" w:rsidP="007C66CE">
      <w:pPr>
        <w:pStyle w:val="ListParagraph"/>
        <w:numPr>
          <w:ilvl w:val="0"/>
          <w:numId w:val="5"/>
        </w:numPr>
        <w:jc w:val="both"/>
        <w:rPr>
          <w:rFonts w:ascii="Times New Roman" w:hAnsi="Times New Roman" w:cs="Times New Roman"/>
          <w:b/>
          <w:color w:val="auto"/>
          <w:sz w:val="20"/>
          <w:szCs w:val="20"/>
        </w:rPr>
      </w:pPr>
      <w:r w:rsidRPr="00F43242">
        <w:rPr>
          <w:rFonts w:ascii="Times New Roman" w:hAnsi="Times New Roman" w:cs="Times New Roman"/>
          <w:b/>
          <w:color w:val="auto"/>
          <w:sz w:val="20"/>
          <w:szCs w:val="20"/>
        </w:rPr>
        <w:t>Merchant commercial model</w:t>
      </w:r>
    </w:p>
    <w:p w14:paraId="650068A1" w14:textId="77777777" w:rsidR="00C5404A" w:rsidRPr="00F43242" w:rsidRDefault="00C5404A" w:rsidP="007C66CE">
      <w:pPr>
        <w:jc w:val="both"/>
        <w:rPr>
          <w:color w:val="ED7D31" w:themeColor="accent2"/>
          <w:sz w:val="20"/>
          <w:szCs w:val="20"/>
        </w:rPr>
      </w:pPr>
    </w:p>
    <w:p w14:paraId="7FEC3148" w14:textId="45844DD6" w:rsidR="00A26873" w:rsidRPr="00F43242" w:rsidRDefault="00A26873" w:rsidP="007C66CE">
      <w:pPr>
        <w:jc w:val="both"/>
        <w:rPr>
          <w:sz w:val="20"/>
          <w:szCs w:val="20"/>
        </w:rPr>
      </w:pPr>
      <w:r w:rsidRPr="00F43242">
        <w:rPr>
          <w:sz w:val="20"/>
          <w:szCs w:val="20"/>
        </w:rPr>
        <w:t xml:space="preserve">In </w:t>
      </w:r>
      <w:r w:rsidR="00FC7A20" w:rsidRPr="00F43242">
        <w:rPr>
          <w:sz w:val="20"/>
          <w:szCs w:val="20"/>
        </w:rPr>
        <w:t>the</w:t>
      </w:r>
      <w:r w:rsidRPr="00F43242">
        <w:rPr>
          <w:sz w:val="20"/>
          <w:szCs w:val="20"/>
        </w:rPr>
        <w:t xml:space="preserve"> agreements with LNG terminals (for the analysis case, </w:t>
      </w:r>
      <w:r w:rsidR="00851F2E" w:rsidRPr="00F43242">
        <w:rPr>
          <w:sz w:val="20"/>
          <w:szCs w:val="20"/>
        </w:rPr>
        <w:t>it is</w:t>
      </w:r>
      <w:r w:rsidRPr="00F43242">
        <w:rPr>
          <w:sz w:val="20"/>
          <w:szCs w:val="20"/>
        </w:rPr>
        <w:t xml:space="preserve"> consider</w:t>
      </w:r>
      <w:r w:rsidR="00851F2E" w:rsidRPr="00F43242">
        <w:rPr>
          <w:sz w:val="20"/>
          <w:szCs w:val="20"/>
        </w:rPr>
        <w:t>ed that</w:t>
      </w:r>
      <w:r w:rsidRPr="00F43242">
        <w:rPr>
          <w:sz w:val="20"/>
          <w:szCs w:val="20"/>
        </w:rPr>
        <w:t xml:space="preserve"> compan</w:t>
      </w:r>
      <w:r w:rsidR="009B3DFC" w:rsidRPr="00F43242">
        <w:rPr>
          <w:sz w:val="20"/>
          <w:szCs w:val="20"/>
        </w:rPr>
        <w:t>y</w:t>
      </w:r>
      <w:r w:rsidRPr="00F43242">
        <w:rPr>
          <w:sz w:val="20"/>
          <w:szCs w:val="20"/>
        </w:rPr>
        <w:t xml:space="preserve"> signed long</w:t>
      </w:r>
      <w:r w:rsidR="00FC7A20" w:rsidRPr="00F43242">
        <w:rPr>
          <w:sz w:val="20"/>
          <w:szCs w:val="20"/>
        </w:rPr>
        <w:t>-</w:t>
      </w:r>
      <w:r w:rsidRPr="00F43242">
        <w:rPr>
          <w:sz w:val="20"/>
          <w:szCs w:val="20"/>
        </w:rPr>
        <w:t xml:space="preserve">term offtake </w:t>
      </w:r>
      <w:r w:rsidR="00FC7A20" w:rsidRPr="00F43242">
        <w:rPr>
          <w:sz w:val="20"/>
          <w:szCs w:val="20"/>
        </w:rPr>
        <w:t>agreements</w:t>
      </w:r>
      <w:r w:rsidRPr="00F43242">
        <w:rPr>
          <w:sz w:val="20"/>
          <w:szCs w:val="20"/>
        </w:rPr>
        <w:t xml:space="preserve"> of 50% of the </w:t>
      </w:r>
      <w:r w:rsidR="00FC7A20" w:rsidRPr="00F43242">
        <w:rPr>
          <w:sz w:val="20"/>
          <w:szCs w:val="20"/>
        </w:rPr>
        <w:t xml:space="preserve">terminal’s </w:t>
      </w:r>
      <w:r w:rsidRPr="00F43242">
        <w:rPr>
          <w:sz w:val="20"/>
          <w:szCs w:val="20"/>
        </w:rPr>
        <w:t>capacity.</w:t>
      </w:r>
      <w:r w:rsidR="00EF599C" w:rsidRPr="00F43242">
        <w:rPr>
          <w:sz w:val="20"/>
          <w:szCs w:val="20"/>
        </w:rPr>
        <w:t>)</w:t>
      </w:r>
    </w:p>
    <w:p w14:paraId="24391445" w14:textId="77777777" w:rsidR="00FC7A20" w:rsidRPr="00F43242" w:rsidRDefault="00FC7A20" w:rsidP="007C66CE">
      <w:pPr>
        <w:jc w:val="both"/>
        <w:rPr>
          <w:sz w:val="20"/>
          <w:szCs w:val="20"/>
        </w:rPr>
      </w:pPr>
    </w:p>
    <w:p w14:paraId="5DB32F0B" w14:textId="0E4FB449" w:rsidR="00FC7A20" w:rsidRPr="009A0ECD" w:rsidRDefault="009A0ECD" w:rsidP="009A0ECD">
      <w:pPr>
        <w:pStyle w:val="ListParagraph"/>
        <w:shd w:val="clear" w:color="auto" w:fill="FFFFFF" w:themeFill="background1"/>
        <w:ind w:left="380" w:firstLine="0"/>
        <w:jc w:val="both"/>
        <w:rPr>
          <w:rFonts w:ascii="Times New Roman" w:hAnsi="Times New Roman" w:cs="Times New Roman"/>
          <w:b/>
          <w:bCs/>
          <w:color w:val="auto"/>
          <w:sz w:val="20"/>
          <w:szCs w:val="20"/>
        </w:rPr>
      </w:pPr>
      <w:r w:rsidRPr="009A0ECD">
        <w:rPr>
          <w:rFonts w:ascii="Times New Roman" w:hAnsi="Times New Roman" w:cs="Times New Roman"/>
          <w:b/>
          <w:bCs/>
          <w:color w:val="auto"/>
          <w:sz w:val="20"/>
          <w:szCs w:val="20"/>
        </w:rPr>
        <w:t xml:space="preserve">Table 10: </w:t>
      </w:r>
      <w:r w:rsidR="00FC7A20" w:rsidRPr="009A0ECD">
        <w:rPr>
          <w:rFonts w:ascii="Times New Roman" w:hAnsi="Times New Roman" w:cs="Times New Roman"/>
          <w:b/>
          <w:bCs/>
          <w:color w:val="auto"/>
          <w:sz w:val="20"/>
          <w:szCs w:val="20"/>
        </w:rPr>
        <w:t>Income statement of companies in merchant commercial model of LNG liquefaction terminal</w:t>
      </w:r>
    </w:p>
    <w:p w14:paraId="1EF168E5" w14:textId="77777777" w:rsidR="00FC7A20" w:rsidRPr="00F43242" w:rsidRDefault="00FC7A20" w:rsidP="007C66CE">
      <w:pPr>
        <w:shd w:val="clear" w:color="auto" w:fill="FFFFFF" w:themeFill="background1"/>
        <w:jc w:val="both"/>
        <w:rPr>
          <w:color w:val="ED7D31" w:themeColor="accent2"/>
          <w:sz w:val="20"/>
          <w:szCs w:val="20"/>
        </w:rPr>
      </w:pPr>
    </w:p>
    <w:tbl>
      <w:tblPr>
        <w:tblStyle w:val="GridTable4-Accent2"/>
        <w:tblW w:w="0" w:type="dxa"/>
        <w:tblLook w:val="04A0" w:firstRow="1" w:lastRow="0" w:firstColumn="1" w:lastColumn="0" w:noHBand="0" w:noVBand="1"/>
      </w:tblPr>
      <w:tblGrid>
        <w:gridCol w:w="4506"/>
        <w:gridCol w:w="694"/>
        <w:gridCol w:w="650"/>
        <w:gridCol w:w="5037"/>
      </w:tblGrid>
      <w:tr w:rsidR="007C5BD1" w:rsidRPr="00F43242" w14:paraId="681B49EC" w14:textId="77777777" w:rsidTr="007C5BD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3D32A27" w14:textId="6DB83A0E" w:rsidR="007C5BD1" w:rsidRPr="00F43242" w:rsidRDefault="00D461DE" w:rsidP="007C66CE">
            <w:pPr>
              <w:jc w:val="both"/>
              <w:rPr>
                <w:color w:val="auto"/>
                <w:sz w:val="20"/>
                <w:szCs w:val="20"/>
              </w:rPr>
            </w:pPr>
            <w:r w:rsidRPr="00F43242">
              <w:rPr>
                <w:b w:val="0"/>
                <w:bCs w:val="0"/>
                <w:sz w:val="20"/>
                <w:szCs w:val="20"/>
              </w:rPr>
              <w:t>Description</w:t>
            </w:r>
          </w:p>
        </w:tc>
        <w:tc>
          <w:tcPr>
            <w:tcW w:w="0" w:type="auto"/>
            <w:hideMark/>
          </w:tcPr>
          <w:p w14:paraId="4704E612" w14:textId="328BCD98" w:rsidR="007C5BD1" w:rsidRPr="00F43242" w:rsidRDefault="00D461DE"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Value</w:t>
            </w:r>
          </w:p>
        </w:tc>
        <w:tc>
          <w:tcPr>
            <w:tcW w:w="0" w:type="auto"/>
            <w:hideMark/>
          </w:tcPr>
          <w:p w14:paraId="21FB1A75" w14:textId="77777777" w:rsidR="007C5BD1" w:rsidRPr="00F43242" w:rsidRDefault="007C5BD1"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Units</w:t>
            </w:r>
          </w:p>
        </w:tc>
        <w:tc>
          <w:tcPr>
            <w:tcW w:w="0" w:type="auto"/>
            <w:hideMark/>
          </w:tcPr>
          <w:p w14:paraId="3932ACC8" w14:textId="0FBC2A12" w:rsidR="007C5BD1" w:rsidRPr="00F43242" w:rsidRDefault="00D461DE"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Comments</w:t>
            </w:r>
          </w:p>
        </w:tc>
      </w:tr>
      <w:tr w:rsidR="007C5BD1" w:rsidRPr="00F43242" w14:paraId="253CFECA"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79EFD7B2" w14:textId="77777777" w:rsidR="007C5BD1" w:rsidRPr="00F43242" w:rsidRDefault="007C5BD1" w:rsidP="007C66CE">
            <w:pPr>
              <w:jc w:val="both"/>
              <w:rPr>
                <w:b w:val="0"/>
                <w:bCs w:val="0"/>
                <w:sz w:val="20"/>
                <w:szCs w:val="20"/>
              </w:rPr>
            </w:pPr>
            <w:r w:rsidRPr="00F43242">
              <w:rPr>
                <w:sz w:val="20"/>
                <w:szCs w:val="20"/>
              </w:rPr>
              <w:t xml:space="preserve">Revenue (sales and marketing LNG and dividends </w:t>
            </w:r>
          </w:p>
        </w:tc>
        <w:tc>
          <w:tcPr>
            <w:tcW w:w="0" w:type="auto"/>
            <w:hideMark/>
          </w:tcPr>
          <w:p w14:paraId="0132B643"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0.73</w:t>
            </w:r>
          </w:p>
        </w:tc>
        <w:tc>
          <w:tcPr>
            <w:tcW w:w="0" w:type="auto"/>
            <w:hideMark/>
          </w:tcPr>
          <w:p w14:paraId="1186DFB7"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7E412BDF"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Offtake agreement + equity</w:t>
            </w:r>
          </w:p>
        </w:tc>
      </w:tr>
      <w:tr w:rsidR="007C5BD1" w:rsidRPr="00F43242" w14:paraId="7BC735BE"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007557D" w14:textId="77777777" w:rsidR="007C5BD1" w:rsidRPr="00F43242" w:rsidRDefault="007C5BD1" w:rsidP="007C66CE">
            <w:pPr>
              <w:jc w:val="both"/>
              <w:rPr>
                <w:sz w:val="20"/>
                <w:szCs w:val="20"/>
              </w:rPr>
            </w:pPr>
            <w:r w:rsidRPr="00F43242">
              <w:rPr>
                <w:sz w:val="20"/>
                <w:szCs w:val="20"/>
              </w:rPr>
              <w:t>Revenue from NG sales (margins)</w:t>
            </w:r>
          </w:p>
        </w:tc>
        <w:tc>
          <w:tcPr>
            <w:tcW w:w="0" w:type="auto"/>
            <w:hideMark/>
          </w:tcPr>
          <w:p w14:paraId="2467688A"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0.0</w:t>
            </w:r>
          </w:p>
        </w:tc>
        <w:tc>
          <w:tcPr>
            <w:tcW w:w="0" w:type="auto"/>
            <w:hideMark/>
          </w:tcPr>
          <w:p w14:paraId="2E223E97"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72C7F321" w14:textId="30752DFF"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feed gas is </w:t>
            </w:r>
            <w:r w:rsidR="00D228B8" w:rsidRPr="00F43242">
              <w:rPr>
                <w:sz w:val="20"/>
                <w:szCs w:val="20"/>
              </w:rPr>
              <w:t xml:space="preserve">not </w:t>
            </w:r>
            <w:r w:rsidRPr="00F43242">
              <w:rPr>
                <w:sz w:val="20"/>
                <w:szCs w:val="20"/>
              </w:rPr>
              <w:t xml:space="preserve">supplied by </w:t>
            </w:r>
            <w:r w:rsidR="00D228B8" w:rsidRPr="00F43242">
              <w:rPr>
                <w:sz w:val="20"/>
                <w:szCs w:val="20"/>
              </w:rPr>
              <w:t>the company</w:t>
            </w:r>
          </w:p>
        </w:tc>
      </w:tr>
      <w:tr w:rsidR="007C5BD1" w:rsidRPr="00F43242" w14:paraId="1AA7053F"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465A480" w14:textId="77777777" w:rsidR="007C5BD1" w:rsidRPr="00F43242" w:rsidRDefault="007C5BD1" w:rsidP="007C66CE">
            <w:pPr>
              <w:jc w:val="both"/>
              <w:rPr>
                <w:sz w:val="20"/>
                <w:szCs w:val="20"/>
              </w:rPr>
            </w:pPr>
            <w:r w:rsidRPr="00F43242">
              <w:rPr>
                <w:sz w:val="20"/>
                <w:szCs w:val="20"/>
              </w:rPr>
              <w:t>COGS (NG price)</w:t>
            </w:r>
          </w:p>
        </w:tc>
        <w:tc>
          <w:tcPr>
            <w:tcW w:w="0" w:type="auto"/>
            <w:hideMark/>
          </w:tcPr>
          <w:p w14:paraId="6A647A52"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0.0</w:t>
            </w:r>
          </w:p>
        </w:tc>
        <w:tc>
          <w:tcPr>
            <w:tcW w:w="0" w:type="auto"/>
            <w:hideMark/>
          </w:tcPr>
          <w:p w14:paraId="2BB581FE"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6D48BDD2" w14:textId="545487DC" w:rsidR="007C5BD1" w:rsidRPr="00F43242" w:rsidRDefault="00B0799B"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No</w:t>
            </w:r>
            <w:r w:rsidR="007F2686" w:rsidRPr="00F43242">
              <w:rPr>
                <w:sz w:val="20"/>
                <w:szCs w:val="20"/>
              </w:rPr>
              <w:t xml:space="preserve"> involvement in production</w:t>
            </w:r>
            <w:r w:rsidRPr="00F43242">
              <w:rPr>
                <w:sz w:val="20"/>
                <w:szCs w:val="20"/>
              </w:rPr>
              <w:t xml:space="preserve"> of gas</w:t>
            </w:r>
          </w:p>
        </w:tc>
      </w:tr>
      <w:tr w:rsidR="007C5BD1" w:rsidRPr="00F43242" w14:paraId="76FBA5A9"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481015B" w14:textId="77777777" w:rsidR="007C5BD1" w:rsidRPr="00F43242" w:rsidRDefault="007C5BD1" w:rsidP="007C66CE">
            <w:pPr>
              <w:jc w:val="both"/>
              <w:rPr>
                <w:sz w:val="20"/>
                <w:szCs w:val="20"/>
              </w:rPr>
            </w:pPr>
            <w:r w:rsidRPr="00F43242">
              <w:rPr>
                <w:sz w:val="20"/>
                <w:szCs w:val="20"/>
              </w:rPr>
              <w:t xml:space="preserve">Opex (SG&amp;A) inc. trading </w:t>
            </w:r>
          </w:p>
        </w:tc>
        <w:tc>
          <w:tcPr>
            <w:tcW w:w="0" w:type="auto"/>
            <w:hideMark/>
          </w:tcPr>
          <w:p w14:paraId="341DADC4"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0.03</w:t>
            </w:r>
          </w:p>
        </w:tc>
        <w:tc>
          <w:tcPr>
            <w:tcW w:w="0" w:type="auto"/>
            <w:hideMark/>
          </w:tcPr>
          <w:p w14:paraId="71A00A66"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23BBCEDC" w14:textId="37E001DF" w:rsidR="007C5BD1"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Assuming 4% of the capex as per the industry prevalent rate</w:t>
            </w:r>
          </w:p>
        </w:tc>
      </w:tr>
      <w:tr w:rsidR="007C5BD1" w:rsidRPr="00F43242" w14:paraId="7882874C"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2F0F3922" w14:textId="77777777" w:rsidR="007C5BD1" w:rsidRPr="00F43242" w:rsidRDefault="007C5BD1" w:rsidP="007C66CE">
            <w:pPr>
              <w:jc w:val="both"/>
              <w:rPr>
                <w:sz w:val="20"/>
                <w:szCs w:val="20"/>
              </w:rPr>
            </w:pPr>
            <w:r w:rsidRPr="00F43242">
              <w:rPr>
                <w:b w:val="0"/>
                <w:bCs w:val="0"/>
                <w:sz w:val="20"/>
                <w:szCs w:val="20"/>
              </w:rPr>
              <w:t>Profitability calculations</w:t>
            </w:r>
          </w:p>
        </w:tc>
        <w:tc>
          <w:tcPr>
            <w:tcW w:w="0" w:type="auto"/>
            <w:hideMark/>
          </w:tcPr>
          <w:p w14:paraId="760FA730"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b/>
                <w:bCs/>
                <w:sz w:val="20"/>
                <w:szCs w:val="20"/>
              </w:rPr>
            </w:pPr>
          </w:p>
        </w:tc>
        <w:tc>
          <w:tcPr>
            <w:tcW w:w="0" w:type="auto"/>
            <w:hideMark/>
          </w:tcPr>
          <w:p w14:paraId="518DD479"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91CFF7F"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7C5BD1" w:rsidRPr="00F43242" w14:paraId="6B7312C0"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28D587C" w14:textId="77777777" w:rsidR="007C5BD1" w:rsidRPr="00F43242" w:rsidRDefault="007C5BD1" w:rsidP="007C66CE">
            <w:pPr>
              <w:jc w:val="both"/>
              <w:rPr>
                <w:sz w:val="20"/>
                <w:szCs w:val="20"/>
              </w:rPr>
            </w:pPr>
            <w:r w:rsidRPr="00F43242">
              <w:rPr>
                <w:sz w:val="20"/>
                <w:szCs w:val="20"/>
              </w:rPr>
              <w:t xml:space="preserve">EBITDA </w:t>
            </w:r>
          </w:p>
        </w:tc>
        <w:tc>
          <w:tcPr>
            <w:tcW w:w="0" w:type="auto"/>
            <w:hideMark/>
          </w:tcPr>
          <w:p w14:paraId="438859D9"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0.70</w:t>
            </w:r>
          </w:p>
        </w:tc>
        <w:tc>
          <w:tcPr>
            <w:tcW w:w="0" w:type="auto"/>
            <w:hideMark/>
          </w:tcPr>
          <w:p w14:paraId="60EBBAA3"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4E63F321"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7C5BD1" w:rsidRPr="00F43242" w14:paraId="33B62091"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8A340D1" w14:textId="77777777" w:rsidR="007C5BD1" w:rsidRPr="00F43242" w:rsidRDefault="007C5BD1" w:rsidP="007C66CE">
            <w:pPr>
              <w:jc w:val="both"/>
              <w:rPr>
                <w:sz w:val="20"/>
                <w:szCs w:val="20"/>
              </w:rPr>
            </w:pPr>
            <w:r w:rsidRPr="00F43242">
              <w:rPr>
                <w:sz w:val="20"/>
                <w:szCs w:val="20"/>
              </w:rPr>
              <w:t>D&amp;A costs (9)</w:t>
            </w:r>
          </w:p>
        </w:tc>
        <w:tc>
          <w:tcPr>
            <w:tcW w:w="0" w:type="auto"/>
            <w:hideMark/>
          </w:tcPr>
          <w:p w14:paraId="69FA6F82"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w:t>
            </w:r>
          </w:p>
        </w:tc>
        <w:tc>
          <w:tcPr>
            <w:tcW w:w="0" w:type="auto"/>
            <w:hideMark/>
          </w:tcPr>
          <w:p w14:paraId="4794C969"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31FF8C4C"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considered in LNG project Income statement</w:t>
            </w:r>
          </w:p>
        </w:tc>
      </w:tr>
      <w:tr w:rsidR="007C5BD1" w:rsidRPr="00F43242" w14:paraId="54BECC95"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D0C3629" w14:textId="77777777" w:rsidR="007C5BD1" w:rsidRPr="00F43242" w:rsidRDefault="007C5BD1" w:rsidP="007C66CE">
            <w:pPr>
              <w:jc w:val="both"/>
              <w:rPr>
                <w:sz w:val="20"/>
                <w:szCs w:val="20"/>
              </w:rPr>
            </w:pPr>
            <w:r w:rsidRPr="00F43242">
              <w:rPr>
                <w:sz w:val="20"/>
                <w:szCs w:val="20"/>
              </w:rPr>
              <w:t xml:space="preserve">EBIT (10) = (8) - (9) </w:t>
            </w:r>
          </w:p>
        </w:tc>
        <w:tc>
          <w:tcPr>
            <w:tcW w:w="0" w:type="auto"/>
            <w:hideMark/>
          </w:tcPr>
          <w:p w14:paraId="0886BAC9"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0.70</w:t>
            </w:r>
          </w:p>
        </w:tc>
        <w:tc>
          <w:tcPr>
            <w:tcW w:w="0" w:type="auto"/>
            <w:hideMark/>
          </w:tcPr>
          <w:p w14:paraId="33B8561C"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41CC46A4"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7C5BD1" w:rsidRPr="00F43242" w14:paraId="49D1EB96"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36BB4326" w14:textId="77777777" w:rsidR="007C5BD1" w:rsidRPr="00F43242" w:rsidRDefault="007C5BD1" w:rsidP="007C66CE">
            <w:pPr>
              <w:jc w:val="both"/>
              <w:rPr>
                <w:sz w:val="20"/>
                <w:szCs w:val="20"/>
              </w:rPr>
            </w:pPr>
            <w:r w:rsidRPr="00F43242">
              <w:rPr>
                <w:sz w:val="20"/>
                <w:szCs w:val="20"/>
              </w:rPr>
              <w:t xml:space="preserve">Interest expenses (11) </w:t>
            </w:r>
          </w:p>
        </w:tc>
        <w:tc>
          <w:tcPr>
            <w:tcW w:w="0" w:type="auto"/>
            <w:hideMark/>
          </w:tcPr>
          <w:p w14:paraId="490BEC89"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0.03</w:t>
            </w:r>
          </w:p>
        </w:tc>
        <w:tc>
          <w:tcPr>
            <w:tcW w:w="0" w:type="auto"/>
            <w:hideMark/>
          </w:tcPr>
          <w:p w14:paraId="697E148A"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24E6EAFE" w14:textId="6093D900"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 xml:space="preserve"> Debt to Equity Ratio: 0.347 for March 31, 2023</w:t>
            </w:r>
          </w:p>
        </w:tc>
      </w:tr>
      <w:tr w:rsidR="007C5BD1" w:rsidRPr="00F43242" w14:paraId="3C05E361"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547C71D" w14:textId="77777777" w:rsidR="007C5BD1" w:rsidRPr="00F43242" w:rsidRDefault="007C5BD1" w:rsidP="007C66CE">
            <w:pPr>
              <w:jc w:val="both"/>
              <w:rPr>
                <w:sz w:val="20"/>
                <w:szCs w:val="20"/>
              </w:rPr>
            </w:pPr>
            <w:r w:rsidRPr="00F43242">
              <w:rPr>
                <w:sz w:val="20"/>
                <w:szCs w:val="20"/>
              </w:rPr>
              <w:t xml:space="preserve">Tax expenses </w:t>
            </w:r>
          </w:p>
        </w:tc>
        <w:tc>
          <w:tcPr>
            <w:tcW w:w="0" w:type="auto"/>
            <w:hideMark/>
          </w:tcPr>
          <w:p w14:paraId="7DAE7368"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0.2</w:t>
            </w:r>
          </w:p>
        </w:tc>
        <w:tc>
          <w:tcPr>
            <w:tcW w:w="0" w:type="auto"/>
            <w:hideMark/>
          </w:tcPr>
          <w:p w14:paraId="288E4EC0"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766FD9DD" w14:textId="6D2EA6F1" w:rsidR="007C5BD1" w:rsidRPr="00F43242" w:rsidRDefault="002E11E4"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Corporate tax rate 25%</w:t>
            </w:r>
          </w:p>
        </w:tc>
      </w:tr>
      <w:tr w:rsidR="007C5BD1" w:rsidRPr="00F43242" w14:paraId="3BC1FAD8" w14:textId="77777777" w:rsidTr="007C5BD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48F0CFE3" w14:textId="77777777" w:rsidR="007C5BD1" w:rsidRPr="00F43242" w:rsidRDefault="007C5BD1" w:rsidP="007C66CE">
            <w:pPr>
              <w:jc w:val="both"/>
              <w:rPr>
                <w:sz w:val="20"/>
                <w:szCs w:val="20"/>
              </w:rPr>
            </w:pPr>
            <w:r w:rsidRPr="00F43242">
              <w:rPr>
                <w:sz w:val="20"/>
                <w:szCs w:val="20"/>
              </w:rPr>
              <w:t>PAT</w:t>
            </w:r>
          </w:p>
        </w:tc>
        <w:tc>
          <w:tcPr>
            <w:tcW w:w="0" w:type="auto"/>
            <w:hideMark/>
          </w:tcPr>
          <w:p w14:paraId="59641486"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0.53</w:t>
            </w:r>
          </w:p>
        </w:tc>
        <w:tc>
          <w:tcPr>
            <w:tcW w:w="0" w:type="auto"/>
            <w:hideMark/>
          </w:tcPr>
          <w:p w14:paraId="6F744972"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5B32826A" w14:textId="77777777" w:rsidR="007C5BD1" w:rsidRPr="00F43242" w:rsidRDefault="007C5BD1"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7C5BD1" w:rsidRPr="00F43242" w14:paraId="224C0FCA" w14:textId="77777777" w:rsidTr="007C5BD1">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1BC0FE3F" w14:textId="77777777" w:rsidR="007C5BD1" w:rsidRPr="00F43242" w:rsidRDefault="007C5BD1" w:rsidP="007C66CE">
            <w:pPr>
              <w:jc w:val="both"/>
              <w:rPr>
                <w:sz w:val="20"/>
                <w:szCs w:val="20"/>
              </w:rPr>
            </w:pPr>
            <w:r w:rsidRPr="00F43242">
              <w:rPr>
                <w:sz w:val="20"/>
                <w:szCs w:val="20"/>
              </w:rPr>
              <w:t>$PAT/ton</w:t>
            </w:r>
          </w:p>
        </w:tc>
        <w:tc>
          <w:tcPr>
            <w:tcW w:w="0" w:type="auto"/>
            <w:hideMark/>
          </w:tcPr>
          <w:p w14:paraId="55E67F31"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b/>
                <w:bCs/>
                <w:sz w:val="20"/>
                <w:szCs w:val="20"/>
              </w:rPr>
            </w:pPr>
            <w:r w:rsidRPr="00F43242">
              <w:rPr>
                <w:b/>
                <w:bCs/>
                <w:sz w:val="20"/>
                <w:szCs w:val="20"/>
              </w:rPr>
              <w:t>59.4</w:t>
            </w:r>
          </w:p>
        </w:tc>
        <w:tc>
          <w:tcPr>
            <w:tcW w:w="0" w:type="auto"/>
            <w:hideMark/>
          </w:tcPr>
          <w:p w14:paraId="06AA5F82"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$/t</w:t>
            </w:r>
          </w:p>
        </w:tc>
        <w:tc>
          <w:tcPr>
            <w:tcW w:w="0" w:type="auto"/>
            <w:hideMark/>
          </w:tcPr>
          <w:p w14:paraId="511EB67F" w14:textId="77777777" w:rsidR="007C5BD1" w:rsidRPr="00F43242" w:rsidRDefault="007C5BD1"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bl>
    <w:p w14:paraId="3A98C0CE" w14:textId="77777777" w:rsidR="00FC7A20" w:rsidRPr="00F43242" w:rsidRDefault="00FC7A20" w:rsidP="007C66CE">
      <w:pPr>
        <w:shd w:val="clear" w:color="auto" w:fill="FFFFFF" w:themeFill="background1"/>
        <w:jc w:val="both"/>
        <w:rPr>
          <w:color w:val="ED7D31" w:themeColor="accent2"/>
          <w:sz w:val="20"/>
          <w:szCs w:val="20"/>
        </w:rPr>
      </w:pPr>
    </w:p>
    <w:p w14:paraId="0D041161" w14:textId="77777777" w:rsidR="00186FDF" w:rsidRPr="00F43242" w:rsidRDefault="00D571F9" w:rsidP="007C66CE">
      <w:pPr>
        <w:jc w:val="both"/>
        <w:rPr>
          <w:b/>
          <w:bCs/>
          <w:sz w:val="20"/>
          <w:szCs w:val="20"/>
        </w:rPr>
      </w:pPr>
      <w:r w:rsidRPr="00F43242">
        <w:rPr>
          <w:b/>
          <w:bCs/>
          <w:sz w:val="20"/>
          <w:szCs w:val="20"/>
        </w:rPr>
        <w:t>The compan</w:t>
      </w:r>
      <w:r w:rsidR="00807DE6" w:rsidRPr="00F43242">
        <w:rPr>
          <w:b/>
          <w:bCs/>
          <w:sz w:val="20"/>
          <w:szCs w:val="20"/>
        </w:rPr>
        <w:t>y</w:t>
      </w:r>
      <w:r w:rsidRPr="00F43242">
        <w:rPr>
          <w:b/>
          <w:bCs/>
          <w:sz w:val="20"/>
          <w:szCs w:val="20"/>
        </w:rPr>
        <w:t xml:space="preserve"> invested in LNG liquefaction terminal</w:t>
      </w:r>
      <w:r w:rsidR="00BD0D90" w:rsidRPr="00F43242">
        <w:rPr>
          <w:b/>
          <w:bCs/>
          <w:sz w:val="20"/>
          <w:szCs w:val="20"/>
        </w:rPr>
        <w:t xml:space="preserve"> </w:t>
      </w:r>
      <w:r w:rsidR="00D4021F" w:rsidRPr="00F43242">
        <w:rPr>
          <w:b/>
          <w:bCs/>
          <w:sz w:val="20"/>
          <w:szCs w:val="20"/>
        </w:rPr>
        <w:t xml:space="preserve">by buying the stakes and </w:t>
      </w:r>
      <w:r w:rsidR="00A95B07" w:rsidRPr="00F43242">
        <w:rPr>
          <w:b/>
          <w:bCs/>
          <w:sz w:val="20"/>
          <w:szCs w:val="20"/>
        </w:rPr>
        <w:t>has</w:t>
      </w:r>
      <w:r w:rsidR="00D4021F" w:rsidRPr="00F43242">
        <w:rPr>
          <w:b/>
          <w:bCs/>
          <w:sz w:val="20"/>
          <w:szCs w:val="20"/>
        </w:rPr>
        <w:t xml:space="preserve"> long-term LNG offtake agreements with </w:t>
      </w:r>
      <w:r w:rsidR="00A95B07" w:rsidRPr="00F43242">
        <w:rPr>
          <w:b/>
          <w:bCs/>
          <w:sz w:val="20"/>
          <w:szCs w:val="20"/>
        </w:rPr>
        <w:t xml:space="preserve">the </w:t>
      </w:r>
      <w:r w:rsidR="00D4021F" w:rsidRPr="00F43242">
        <w:rPr>
          <w:b/>
          <w:bCs/>
          <w:sz w:val="20"/>
          <w:szCs w:val="20"/>
        </w:rPr>
        <w:t>LNG terminal</w:t>
      </w:r>
      <w:r w:rsidR="00807DE6" w:rsidRPr="00F43242">
        <w:rPr>
          <w:b/>
          <w:bCs/>
          <w:sz w:val="20"/>
          <w:szCs w:val="20"/>
        </w:rPr>
        <w:t>,</w:t>
      </w:r>
      <w:r w:rsidR="00D4021F" w:rsidRPr="00F43242">
        <w:rPr>
          <w:b/>
          <w:bCs/>
          <w:sz w:val="20"/>
          <w:szCs w:val="20"/>
        </w:rPr>
        <w:t xml:space="preserve"> </w:t>
      </w:r>
      <w:r w:rsidR="00BD0D90" w:rsidRPr="00F43242">
        <w:rPr>
          <w:b/>
          <w:bCs/>
          <w:sz w:val="20"/>
          <w:szCs w:val="20"/>
        </w:rPr>
        <w:t xml:space="preserve">may achieve an IRR of </w:t>
      </w:r>
      <w:r w:rsidR="00E63F24" w:rsidRPr="00F43242">
        <w:rPr>
          <w:b/>
          <w:bCs/>
          <w:sz w:val="20"/>
          <w:szCs w:val="20"/>
        </w:rPr>
        <w:t>37</w:t>
      </w:r>
      <w:r w:rsidR="00BD0D90" w:rsidRPr="00F43242">
        <w:rPr>
          <w:b/>
          <w:bCs/>
          <w:sz w:val="20"/>
          <w:szCs w:val="20"/>
        </w:rPr>
        <w:t xml:space="preserve">% by trading 55% of its offtake through long-term and 45%  through short-term or spot trading. The company </w:t>
      </w:r>
      <w:r w:rsidR="00807DE6" w:rsidRPr="00F43242">
        <w:rPr>
          <w:b/>
          <w:bCs/>
          <w:sz w:val="20"/>
          <w:szCs w:val="20"/>
        </w:rPr>
        <w:t>invests</w:t>
      </w:r>
      <w:r w:rsidR="009B2ECC" w:rsidRPr="00F43242">
        <w:rPr>
          <w:b/>
          <w:bCs/>
          <w:sz w:val="20"/>
          <w:szCs w:val="20"/>
        </w:rPr>
        <w:t xml:space="preserve"> in </w:t>
      </w:r>
      <w:r w:rsidR="00D52570" w:rsidRPr="00F43242">
        <w:rPr>
          <w:b/>
          <w:bCs/>
          <w:sz w:val="20"/>
          <w:szCs w:val="20"/>
        </w:rPr>
        <w:t xml:space="preserve">buying the stake in </w:t>
      </w:r>
      <w:r w:rsidR="00C203F0" w:rsidRPr="00F43242">
        <w:rPr>
          <w:b/>
          <w:bCs/>
          <w:sz w:val="20"/>
          <w:szCs w:val="20"/>
        </w:rPr>
        <w:t xml:space="preserve">the </w:t>
      </w:r>
      <w:r w:rsidR="00D52570" w:rsidRPr="00F43242">
        <w:rPr>
          <w:b/>
          <w:bCs/>
          <w:sz w:val="20"/>
          <w:szCs w:val="20"/>
        </w:rPr>
        <w:t xml:space="preserve">LNG terminal to better negotiate </w:t>
      </w:r>
      <w:r w:rsidR="00F12DFF" w:rsidRPr="00F43242">
        <w:rPr>
          <w:b/>
          <w:bCs/>
          <w:sz w:val="20"/>
          <w:szCs w:val="20"/>
        </w:rPr>
        <w:t xml:space="preserve">for </w:t>
      </w:r>
      <w:r w:rsidR="00C203F0" w:rsidRPr="00F43242">
        <w:rPr>
          <w:b/>
          <w:bCs/>
          <w:sz w:val="20"/>
          <w:szCs w:val="20"/>
        </w:rPr>
        <w:t xml:space="preserve">an </w:t>
      </w:r>
      <w:r w:rsidR="00F12DFF" w:rsidRPr="00F43242">
        <w:rPr>
          <w:b/>
          <w:bCs/>
          <w:sz w:val="20"/>
          <w:szCs w:val="20"/>
        </w:rPr>
        <w:t>offtake agreement</w:t>
      </w:r>
      <w:r w:rsidR="00807DE6" w:rsidRPr="00F43242">
        <w:rPr>
          <w:b/>
          <w:bCs/>
          <w:sz w:val="20"/>
          <w:szCs w:val="20"/>
        </w:rPr>
        <w:t xml:space="preserve"> </w:t>
      </w:r>
      <w:r w:rsidR="00725AF1" w:rsidRPr="00F43242">
        <w:rPr>
          <w:b/>
          <w:bCs/>
          <w:sz w:val="20"/>
          <w:szCs w:val="20"/>
        </w:rPr>
        <w:t xml:space="preserve">and then </w:t>
      </w:r>
      <w:r w:rsidR="00725AF1" w:rsidRPr="00F43242">
        <w:rPr>
          <w:b/>
          <w:bCs/>
          <w:sz w:val="20"/>
          <w:szCs w:val="20"/>
        </w:rPr>
        <w:lastRenderedPageBreak/>
        <w:t>trade the LNG in the market</w:t>
      </w:r>
      <w:r w:rsidR="00223B27" w:rsidRPr="00F43242">
        <w:rPr>
          <w:b/>
          <w:bCs/>
          <w:sz w:val="20"/>
          <w:szCs w:val="20"/>
        </w:rPr>
        <w:t xml:space="preserve">. </w:t>
      </w:r>
      <w:r w:rsidR="005E414B" w:rsidRPr="00F43242">
        <w:rPr>
          <w:b/>
          <w:bCs/>
          <w:sz w:val="20"/>
          <w:szCs w:val="20"/>
        </w:rPr>
        <w:t xml:space="preserve">The company makes </w:t>
      </w:r>
      <w:r w:rsidR="00A95B07" w:rsidRPr="00F43242">
        <w:rPr>
          <w:b/>
          <w:bCs/>
          <w:sz w:val="20"/>
          <w:szCs w:val="20"/>
        </w:rPr>
        <w:t xml:space="preserve">a </w:t>
      </w:r>
      <w:r w:rsidR="005E414B" w:rsidRPr="00F43242">
        <w:rPr>
          <w:b/>
          <w:bCs/>
          <w:sz w:val="20"/>
          <w:szCs w:val="20"/>
        </w:rPr>
        <w:t>profit</w:t>
      </w:r>
      <w:r w:rsidR="00BD0D90" w:rsidRPr="00F43242">
        <w:rPr>
          <w:b/>
          <w:bCs/>
          <w:sz w:val="20"/>
          <w:szCs w:val="20"/>
        </w:rPr>
        <w:t xml:space="preserve"> from the LNG terminal operation and</w:t>
      </w:r>
      <w:r w:rsidR="00576B28" w:rsidRPr="00F43242">
        <w:rPr>
          <w:b/>
          <w:bCs/>
          <w:sz w:val="20"/>
          <w:szCs w:val="20"/>
        </w:rPr>
        <w:t xml:space="preserve"> </w:t>
      </w:r>
      <w:r w:rsidR="00A95B07" w:rsidRPr="00F43242">
        <w:rPr>
          <w:b/>
          <w:bCs/>
          <w:sz w:val="20"/>
          <w:szCs w:val="20"/>
        </w:rPr>
        <w:t>trades</w:t>
      </w:r>
      <w:r w:rsidR="00BD0D90" w:rsidRPr="00F43242">
        <w:rPr>
          <w:b/>
          <w:bCs/>
          <w:sz w:val="20"/>
          <w:szCs w:val="20"/>
        </w:rPr>
        <w:t xml:space="preserve"> LNG</w:t>
      </w:r>
      <w:r w:rsidR="00576B28" w:rsidRPr="00F43242">
        <w:rPr>
          <w:b/>
          <w:bCs/>
          <w:sz w:val="20"/>
          <w:szCs w:val="20"/>
        </w:rPr>
        <w:t xml:space="preserve"> in </w:t>
      </w:r>
      <w:r w:rsidR="00A95B07" w:rsidRPr="00F43242">
        <w:rPr>
          <w:b/>
          <w:bCs/>
          <w:sz w:val="20"/>
          <w:szCs w:val="20"/>
        </w:rPr>
        <w:t xml:space="preserve">the </w:t>
      </w:r>
      <w:r w:rsidR="00576B28" w:rsidRPr="00F43242">
        <w:rPr>
          <w:b/>
          <w:bCs/>
          <w:sz w:val="20"/>
          <w:szCs w:val="20"/>
        </w:rPr>
        <w:t xml:space="preserve">long-term or </w:t>
      </w:r>
      <w:r w:rsidR="00A95B07" w:rsidRPr="00F43242">
        <w:rPr>
          <w:b/>
          <w:bCs/>
          <w:sz w:val="20"/>
          <w:szCs w:val="20"/>
        </w:rPr>
        <w:t>short-term</w:t>
      </w:r>
      <w:r w:rsidR="00576B28" w:rsidRPr="00F43242">
        <w:rPr>
          <w:b/>
          <w:bCs/>
          <w:sz w:val="20"/>
          <w:szCs w:val="20"/>
        </w:rPr>
        <w:t xml:space="preserve"> </w:t>
      </w:r>
      <w:r w:rsidR="000E4253" w:rsidRPr="00F43242">
        <w:rPr>
          <w:b/>
          <w:bCs/>
          <w:sz w:val="20"/>
          <w:szCs w:val="20"/>
        </w:rPr>
        <w:t xml:space="preserve">to </w:t>
      </w:r>
      <w:r w:rsidR="00A95B07" w:rsidRPr="00F43242">
        <w:rPr>
          <w:b/>
          <w:bCs/>
          <w:sz w:val="20"/>
          <w:szCs w:val="20"/>
        </w:rPr>
        <w:t>maximize</w:t>
      </w:r>
      <w:r w:rsidR="000E4253" w:rsidRPr="00F43242">
        <w:rPr>
          <w:b/>
          <w:bCs/>
          <w:sz w:val="20"/>
          <w:szCs w:val="20"/>
        </w:rPr>
        <w:t xml:space="preserve"> its profits</w:t>
      </w:r>
      <w:r w:rsidR="00186FDF" w:rsidRPr="00F43242">
        <w:rPr>
          <w:b/>
          <w:bCs/>
          <w:sz w:val="20"/>
          <w:szCs w:val="20"/>
        </w:rPr>
        <w:t xml:space="preserve">. </w:t>
      </w:r>
    </w:p>
    <w:p w14:paraId="0ECC71B8" w14:textId="77777777" w:rsidR="005A010D" w:rsidRPr="00F43242" w:rsidRDefault="005A010D" w:rsidP="007C66CE">
      <w:pPr>
        <w:jc w:val="both"/>
        <w:rPr>
          <w:b/>
          <w:sz w:val="20"/>
          <w:szCs w:val="20"/>
        </w:rPr>
      </w:pPr>
    </w:p>
    <w:p w14:paraId="2747DBFB" w14:textId="25BC5B70" w:rsidR="00C5404A" w:rsidRPr="00F43242" w:rsidRDefault="00DF6580" w:rsidP="007C66CE">
      <w:pPr>
        <w:pStyle w:val="ListParagraph"/>
        <w:numPr>
          <w:ilvl w:val="0"/>
          <w:numId w:val="5"/>
        </w:numPr>
        <w:jc w:val="both"/>
        <w:rPr>
          <w:rFonts w:ascii="Times New Roman" w:hAnsi="Times New Roman" w:cs="Times New Roman"/>
          <w:color w:val="auto"/>
          <w:sz w:val="20"/>
          <w:szCs w:val="20"/>
        </w:rPr>
      </w:pPr>
      <w:r w:rsidRPr="00F43242">
        <w:rPr>
          <w:rFonts w:ascii="Times New Roman" w:hAnsi="Times New Roman" w:cs="Times New Roman"/>
          <w:b/>
          <w:color w:val="auto"/>
          <w:sz w:val="20"/>
          <w:szCs w:val="20"/>
        </w:rPr>
        <w:t>Tolling commercial model</w:t>
      </w:r>
    </w:p>
    <w:p w14:paraId="422FB0F9" w14:textId="77777777" w:rsidR="00C5404A" w:rsidRPr="00F43242" w:rsidRDefault="00C5404A" w:rsidP="007C66CE">
      <w:pPr>
        <w:jc w:val="both"/>
        <w:rPr>
          <w:color w:val="ED7D31" w:themeColor="accent2"/>
          <w:sz w:val="20"/>
          <w:szCs w:val="20"/>
        </w:rPr>
      </w:pPr>
    </w:p>
    <w:p w14:paraId="6C3C1847" w14:textId="0E7B4E6C" w:rsidR="005606D9" w:rsidRPr="00F43242" w:rsidRDefault="00871328" w:rsidP="007C66CE">
      <w:pPr>
        <w:jc w:val="both"/>
        <w:rPr>
          <w:sz w:val="20"/>
          <w:szCs w:val="20"/>
        </w:rPr>
      </w:pPr>
      <w:r w:rsidRPr="00F43242">
        <w:rPr>
          <w:sz w:val="20"/>
          <w:szCs w:val="20"/>
        </w:rPr>
        <w:t>In the</w:t>
      </w:r>
      <w:r w:rsidR="00F74363" w:rsidRPr="00F43242">
        <w:rPr>
          <w:sz w:val="20"/>
          <w:szCs w:val="20"/>
        </w:rPr>
        <w:t xml:space="preserve"> tolling</w:t>
      </w:r>
      <w:r w:rsidRPr="00F43242">
        <w:rPr>
          <w:sz w:val="20"/>
          <w:szCs w:val="20"/>
        </w:rPr>
        <w:t xml:space="preserve"> commercial model, companies invest in LNG liquefaction terminals by buying stakes</w:t>
      </w:r>
      <w:r w:rsidR="00022E1F" w:rsidRPr="00F43242">
        <w:rPr>
          <w:sz w:val="20"/>
          <w:szCs w:val="20"/>
        </w:rPr>
        <w:t xml:space="preserve"> </w:t>
      </w:r>
      <w:r w:rsidR="00A47DB1" w:rsidRPr="00F43242">
        <w:rPr>
          <w:sz w:val="20"/>
          <w:szCs w:val="20"/>
        </w:rPr>
        <w:t xml:space="preserve">and not trading or </w:t>
      </w:r>
      <w:r w:rsidR="00AF35D0" w:rsidRPr="00F43242">
        <w:rPr>
          <w:sz w:val="20"/>
          <w:szCs w:val="20"/>
        </w:rPr>
        <w:t>signing offtake</w:t>
      </w:r>
      <w:r w:rsidR="00554CCC" w:rsidRPr="00F43242">
        <w:rPr>
          <w:sz w:val="20"/>
          <w:szCs w:val="20"/>
        </w:rPr>
        <w:t xml:space="preserve"> </w:t>
      </w:r>
      <w:r w:rsidR="00A6187E" w:rsidRPr="00F43242">
        <w:rPr>
          <w:sz w:val="20"/>
          <w:szCs w:val="20"/>
        </w:rPr>
        <w:t>agreements.</w:t>
      </w:r>
    </w:p>
    <w:p w14:paraId="457155AA" w14:textId="77777777" w:rsidR="00A6187E" w:rsidRPr="00F43242" w:rsidRDefault="00A6187E" w:rsidP="007C66CE">
      <w:pPr>
        <w:jc w:val="both"/>
        <w:rPr>
          <w:sz w:val="20"/>
          <w:szCs w:val="20"/>
        </w:rPr>
      </w:pPr>
    </w:p>
    <w:p w14:paraId="30894875" w14:textId="250872EB" w:rsidR="00D971B7" w:rsidRPr="009A0ECD" w:rsidRDefault="009A0ECD" w:rsidP="007C66CE">
      <w:pPr>
        <w:pStyle w:val="ListParagraph"/>
        <w:shd w:val="clear" w:color="auto" w:fill="FFFFFF" w:themeFill="background1"/>
        <w:ind w:left="380" w:firstLine="0"/>
        <w:jc w:val="both"/>
        <w:rPr>
          <w:rFonts w:ascii="Times New Roman" w:hAnsi="Times New Roman" w:cs="Times New Roman"/>
          <w:b/>
          <w:bCs/>
          <w:color w:val="auto"/>
          <w:sz w:val="20"/>
          <w:szCs w:val="20"/>
        </w:rPr>
      </w:pPr>
      <w:r w:rsidRPr="009A0ECD">
        <w:rPr>
          <w:rFonts w:ascii="Times New Roman" w:hAnsi="Times New Roman" w:cs="Times New Roman"/>
          <w:b/>
          <w:bCs/>
          <w:color w:val="auto"/>
          <w:sz w:val="20"/>
          <w:szCs w:val="20"/>
        </w:rPr>
        <w:t xml:space="preserve">Table 11: </w:t>
      </w:r>
      <w:r w:rsidR="00D971B7" w:rsidRPr="009A0ECD">
        <w:rPr>
          <w:rFonts w:ascii="Times New Roman" w:hAnsi="Times New Roman" w:cs="Times New Roman"/>
          <w:b/>
          <w:bCs/>
          <w:color w:val="auto"/>
          <w:sz w:val="20"/>
          <w:szCs w:val="20"/>
        </w:rPr>
        <w:t>Income statement of companies in tolling commercial model of LNG liquefaction terminal</w:t>
      </w:r>
    </w:p>
    <w:p w14:paraId="3C1BBD58" w14:textId="77777777" w:rsidR="00D971B7" w:rsidRPr="00F43242" w:rsidRDefault="00D971B7" w:rsidP="007C66CE">
      <w:pPr>
        <w:shd w:val="clear" w:color="auto" w:fill="FFFFFF" w:themeFill="background1"/>
        <w:jc w:val="both"/>
        <w:rPr>
          <w:color w:val="ED7D31" w:themeColor="accent2"/>
          <w:sz w:val="20"/>
          <w:szCs w:val="20"/>
        </w:rPr>
      </w:pPr>
    </w:p>
    <w:tbl>
      <w:tblPr>
        <w:tblStyle w:val="GridTable4-Accent2"/>
        <w:tblW w:w="10848" w:type="dxa"/>
        <w:tblLook w:val="04A0" w:firstRow="1" w:lastRow="0" w:firstColumn="1" w:lastColumn="0" w:noHBand="0" w:noVBand="1"/>
      </w:tblPr>
      <w:tblGrid>
        <w:gridCol w:w="3673"/>
        <w:gridCol w:w="900"/>
        <w:gridCol w:w="717"/>
        <w:gridCol w:w="5558"/>
      </w:tblGrid>
      <w:tr w:rsidR="000B5208" w:rsidRPr="00F43242" w14:paraId="5574077F" w14:textId="77777777" w:rsidTr="005E5914">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FE5B7D7" w14:textId="77777777" w:rsidR="000B5208" w:rsidRPr="00F43242" w:rsidRDefault="000B5208" w:rsidP="007C66CE">
            <w:pPr>
              <w:jc w:val="both"/>
              <w:rPr>
                <w:sz w:val="20"/>
                <w:szCs w:val="20"/>
              </w:rPr>
            </w:pPr>
            <w:r w:rsidRPr="00F43242">
              <w:rPr>
                <w:b w:val="0"/>
                <w:bCs w:val="0"/>
                <w:sz w:val="20"/>
                <w:szCs w:val="20"/>
              </w:rPr>
              <w:t xml:space="preserve">Particularls </w:t>
            </w:r>
          </w:p>
        </w:tc>
        <w:tc>
          <w:tcPr>
            <w:tcW w:w="0" w:type="auto"/>
            <w:hideMark/>
          </w:tcPr>
          <w:p w14:paraId="6ACA7F4E" w14:textId="77777777" w:rsidR="000B5208" w:rsidRPr="00F43242" w:rsidRDefault="000B5208"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Figures</w:t>
            </w:r>
          </w:p>
        </w:tc>
        <w:tc>
          <w:tcPr>
            <w:tcW w:w="0" w:type="auto"/>
            <w:hideMark/>
          </w:tcPr>
          <w:p w14:paraId="7582C91F" w14:textId="77777777" w:rsidR="000B5208" w:rsidRPr="00F43242" w:rsidRDefault="000B5208"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Units</w:t>
            </w:r>
          </w:p>
        </w:tc>
        <w:tc>
          <w:tcPr>
            <w:tcW w:w="0" w:type="auto"/>
            <w:hideMark/>
          </w:tcPr>
          <w:p w14:paraId="356A98C8" w14:textId="77777777" w:rsidR="000B5208" w:rsidRPr="00F43242" w:rsidRDefault="000B5208" w:rsidP="007C66CE">
            <w:pPr>
              <w:jc w:val="both"/>
              <w:cnfStyle w:val="100000000000" w:firstRow="1" w:lastRow="0" w:firstColumn="0" w:lastColumn="0" w:oddVBand="0" w:evenVBand="0" w:oddHBand="0" w:evenHBand="0" w:firstRowFirstColumn="0" w:firstRowLastColumn="0" w:lastRowFirstColumn="0" w:lastRowLastColumn="0"/>
              <w:rPr>
                <w:b w:val="0"/>
                <w:bCs w:val="0"/>
                <w:sz w:val="20"/>
                <w:szCs w:val="20"/>
              </w:rPr>
            </w:pPr>
            <w:r w:rsidRPr="00F43242">
              <w:rPr>
                <w:b w:val="0"/>
                <w:bCs w:val="0"/>
                <w:sz w:val="20"/>
                <w:szCs w:val="20"/>
              </w:rPr>
              <w:t>Assumptions</w:t>
            </w:r>
          </w:p>
        </w:tc>
      </w:tr>
      <w:tr w:rsidR="000B5208" w:rsidRPr="00F43242" w14:paraId="42D67C52"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F5080FB" w14:textId="77777777" w:rsidR="000B5208" w:rsidRPr="00F43242" w:rsidRDefault="000B5208" w:rsidP="007C66CE">
            <w:pPr>
              <w:jc w:val="both"/>
              <w:rPr>
                <w:b w:val="0"/>
                <w:bCs w:val="0"/>
                <w:sz w:val="20"/>
                <w:szCs w:val="20"/>
              </w:rPr>
            </w:pPr>
            <w:r w:rsidRPr="00F43242">
              <w:rPr>
                <w:sz w:val="20"/>
                <w:szCs w:val="20"/>
              </w:rPr>
              <w:t xml:space="preserve">Revenue from Tolling / Liquefaction </w:t>
            </w:r>
          </w:p>
        </w:tc>
        <w:tc>
          <w:tcPr>
            <w:tcW w:w="0" w:type="auto"/>
            <w:hideMark/>
          </w:tcPr>
          <w:p w14:paraId="2E7101F7"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1.87</w:t>
            </w:r>
          </w:p>
        </w:tc>
        <w:tc>
          <w:tcPr>
            <w:tcW w:w="0" w:type="auto"/>
            <w:hideMark/>
          </w:tcPr>
          <w:p w14:paraId="40651FF8"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028852A0"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5208" w:rsidRPr="00F43242" w14:paraId="68186BEE"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396C3879" w14:textId="77777777" w:rsidR="000B5208" w:rsidRPr="00F43242" w:rsidRDefault="000B5208" w:rsidP="007C66CE">
            <w:pPr>
              <w:jc w:val="both"/>
              <w:rPr>
                <w:sz w:val="20"/>
                <w:szCs w:val="20"/>
              </w:rPr>
            </w:pPr>
            <w:r w:rsidRPr="00F43242">
              <w:rPr>
                <w:sz w:val="20"/>
                <w:szCs w:val="20"/>
              </w:rPr>
              <w:t>Revenue (sales and marketing LNG)</w:t>
            </w:r>
          </w:p>
        </w:tc>
        <w:tc>
          <w:tcPr>
            <w:tcW w:w="0" w:type="auto"/>
            <w:hideMark/>
          </w:tcPr>
          <w:p w14:paraId="07BF4CE8"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0.00</w:t>
            </w:r>
          </w:p>
        </w:tc>
        <w:tc>
          <w:tcPr>
            <w:tcW w:w="0" w:type="auto"/>
            <w:hideMark/>
          </w:tcPr>
          <w:p w14:paraId="50F616AE"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0BD0E61C"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Offtake agreement </w:t>
            </w:r>
          </w:p>
        </w:tc>
      </w:tr>
      <w:tr w:rsidR="000B5208" w:rsidRPr="00F43242" w14:paraId="509C0252"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BF1664D" w14:textId="77777777" w:rsidR="000B5208" w:rsidRPr="00F43242" w:rsidRDefault="000B5208" w:rsidP="007C66CE">
            <w:pPr>
              <w:jc w:val="both"/>
              <w:rPr>
                <w:sz w:val="20"/>
                <w:szCs w:val="20"/>
              </w:rPr>
            </w:pPr>
            <w:r w:rsidRPr="00F43242">
              <w:rPr>
                <w:sz w:val="20"/>
                <w:szCs w:val="20"/>
              </w:rPr>
              <w:t>Revenue from NG sales (margins)</w:t>
            </w:r>
          </w:p>
        </w:tc>
        <w:tc>
          <w:tcPr>
            <w:tcW w:w="0" w:type="auto"/>
            <w:hideMark/>
          </w:tcPr>
          <w:p w14:paraId="46EE4D79"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0.0</w:t>
            </w:r>
          </w:p>
        </w:tc>
        <w:tc>
          <w:tcPr>
            <w:tcW w:w="0" w:type="auto"/>
            <w:hideMark/>
          </w:tcPr>
          <w:p w14:paraId="3F1EE8F5"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1FDBDC38" w14:textId="0272F2B6" w:rsidR="000B5208" w:rsidRPr="00F43242" w:rsidRDefault="00370E99"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No involvement in production</w:t>
            </w:r>
          </w:p>
        </w:tc>
      </w:tr>
      <w:tr w:rsidR="000B5208" w:rsidRPr="00F43242" w14:paraId="53587C4A"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C11E38D" w14:textId="77777777" w:rsidR="000B5208" w:rsidRPr="00F43242" w:rsidRDefault="000B5208" w:rsidP="007C66CE">
            <w:pPr>
              <w:jc w:val="both"/>
              <w:rPr>
                <w:sz w:val="20"/>
                <w:szCs w:val="20"/>
              </w:rPr>
            </w:pPr>
            <w:r w:rsidRPr="00F43242">
              <w:rPr>
                <w:sz w:val="20"/>
                <w:szCs w:val="20"/>
              </w:rPr>
              <w:t>COGS (NG price)</w:t>
            </w:r>
          </w:p>
        </w:tc>
        <w:tc>
          <w:tcPr>
            <w:tcW w:w="0" w:type="auto"/>
            <w:hideMark/>
          </w:tcPr>
          <w:p w14:paraId="255350F2"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0.0</w:t>
            </w:r>
          </w:p>
        </w:tc>
        <w:tc>
          <w:tcPr>
            <w:tcW w:w="0" w:type="auto"/>
            <w:hideMark/>
          </w:tcPr>
          <w:p w14:paraId="08551AA6"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43EC17C3"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Natural gas including cost of production is $3/mmbtu</w:t>
            </w:r>
          </w:p>
        </w:tc>
      </w:tr>
      <w:tr w:rsidR="000B5208" w:rsidRPr="00F43242" w14:paraId="56EE3DD8"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4A504AB" w14:textId="77777777" w:rsidR="000B5208" w:rsidRPr="00F43242" w:rsidRDefault="000B5208" w:rsidP="007C66CE">
            <w:pPr>
              <w:jc w:val="both"/>
              <w:rPr>
                <w:sz w:val="20"/>
                <w:szCs w:val="20"/>
              </w:rPr>
            </w:pPr>
            <w:r w:rsidRPr="00F43242">
              <w:rPr>
                <w:sz w:val="20"/>
                <w:szCs w:val="20"/>
              </w:rPr>
              <w:t xml:space="preserve">Opex (SG&amp;A) inc. trading </w:t>
            </w:r>
          </w:p>
        </w:tc>
        <w:tc>
          <w:tcPr>
            <w:tcW w:w="0" w:type="auto"/>
            <w:hideMark/>
          </w:tcPr>
          <w:p w14:paraId="49B0C92C"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0.0004</w:t>
            </w:r>
          </w:p>
        </w:tc>
        <w:tc>
          <w:tcPr>
            <w:tcW w:w="0" w:type="auto"/>
            <w:hideMark/>
          </w:tcPr>
          <w:p w14:paraId="1E22678A"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28EAE8B5" w14:textId="27B487C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Assuming 4% of the capex as per the industry prevalent rate</w:t>
            </w:r>
          </w:p>
        </w:tc>
      </w:tr>
      <w:tr w:rsidR="000B5208" w:rsidRPr="00F43242" w14:paraId="59713D66"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0CC77C5C" w14:textId="77777777" w:rsidR="000B5208" w:rsidRPr="00F43242" w:rsidRDefault="000B5208" w:rsidP="007C66CE">
            <w:pPr>
              <w:jc w:val="both"/>
              <w:rPr>
                <w:sz w:val="20"/>
                <w:szCs w:val="20"/>
              </w:rPr>
            </w:pPr>
            <w:r w:rsidRPr="00F43242">
              <w:rPr>
                <w:b w:val="0"/>
                <w:bCs w:val="0"/>
                <w:sz w:val="20"/>
                <w:szCs w:val="20"/>
              </w:rPr>
              <w:t>Profitability calculations</w:t>
            </w:r>
          </w:p>
        </w:tc>
        <w:tc>
          <w:tcPr>
            <w:tcW w:w="0" w:type="auto"/>
            <w:hideMark/>
          </w:tcPr>
          <w:p w14:paraId="5BFA96AF"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b/>
                <w:bCs/>
                <w:sz w:val="20"/>
                <w:szCs w:val="20"/>
              </w:rPr>
            </w:pPr>
          </w:p>
        </w:tc>
        <w:tc>
          <w:tcPr>
            <w:tcW w:w="0" w:type="auto"/>
            <w:hideMark/>
          </w:tcPr>
          <w:p w14:paraId="3773996E"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8D1F357"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0B5208" w:rsidRPr="00F43242" w14:paraId="1EDAF7BF"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684D685D" w14:textId="77777777" w:rsidR="000B5208" w:rsidRPr="00F43242" w:rsidRDefault="000B5208" w:rsidP="007C66CE">
            <w:pPr>
              <w:jc w:val="both"/>
              <w:rPr>
                <w:sz w:val="20"/>
                <w:szCs w:val="20"/>
              </w:rPr>
            </w:pPr>
            <w:r w:rsidRPr="00F43242">
              <w:rPr>
                <w:sz w:val="20"/>
                <w:szCs w:val="20"/>
              </w:rPr>
              <w:t xml:space="preserve">EBITDA </w:t>
            </w:r>
          </w:p>
        </w:tc>
        <w:tc>
          <w:tcPr>
            <w:tcW w:w="0" w:type="auto"/>
            <w:hideMark/>
          </w:tcPr>
          <w:p w14:paraId="7CA9B0B7"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1.87</w:t>
            </w:r>
          </w:p>
        </w:tc>
        <w:tc>
          <w:tcPr>
            <w:tcW w:w="0" w:type="auto"/>
            <w:hideMark/>
          </w:tcPr>
          <w:p w14:paraId="14ED6321"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7200AC32"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5208" w:rsidRPr="00F43242" w14:paraId="61DBA04D"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15F1E59" w14:textId="77777777" w:rsidR="000B5208" w:rsidRPr="00F43242" w:rsidRDefault="000B5208" w:rsidP="007C66CE">
            <w:pPr>
              <w:jc w:val="both"/>
              <w:rPr>
                <w:sz w:val="20"/>
                <w:szCs w:val="20"/>
              </w:rPr>
            </w:pPr>
            <w:r w:rsidRPr="00F43242">
              <w:rPr>
                <w:sz w:val="20"/>
                <w:szCs w:val="20"/>
              </w:rPr>
              <w:t>D&amp;A costs (9)</w:t>
            </w:r>
          </w:p>
        </w:tc>
        <w:tc>
          <w:tcPr>
            <w:tcW w:w="0" w:type="auto"/>
            <w:hideMark/>
          </w:tcPr>
          <w:p w14:paraId="491C0C81"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0.23</w:t>
            </w:r>
          </w:p>
        </w:tc>
        <w:tc>
          <w:tcPr>
            <w:tcW w:w="0" w:type="auto"/>
            <w:hideMark/>
          </w:tcPr>
          <w:p w14:paraId="54189857"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4E991586" w14:textId="123A5D1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considered in </w:t>
            </w:r>
            <w:r w:rsidR="00426DE9" w:rsidRPr="00F43242">
              <w:rPr>
                <w:sz w:val="20"/>
                <w:szCs w:val="20"/>
              </w:rPr>
              <w:t xml:space="preserve">the </w:t>
            </w:r>
            <w:r w:rsidRPr="00F43242">
              <w:rPr>
                <w:sz w:val="20"/>
                <w:szCs w:val="20"/>
              </w:rPr>
              <w:t xml:space="preserve">LNG project </w:t>
            </w:r>
            <w:r w:rsidR="00426DE9" w:rsidRPr="00F43242">
              <w:rPr>
                <w:sz w:val="20"/>
                <w:szCs w:val="20"/>
              </w:rPr>
              <w:t>i</w:t>
            </w:r>
            <w:r w:rsidRPr="00F43242">
              <w:rPr>
                <w:sz w:val="20"/>
                <w:szCs w:val="20"/>
              </w:rPr>
              <w:t>ncome statement</w:t>
            </w:r>
          </w:p>
        </w:tc>
      </w:tr>
      <w:tr w:rsidR="000B5208" w:rsidRPr="00F43242" w14:paraId="5DE60A2D"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41A19605" w14:textId="77777777" w:rsidR="000B5208" w:rsidRPr="00F43242" w:rsidRDefault="000B5208" w:rsidP="007C66CE">
            <w:pPr>
              <w:jc w:val="both"/>
              <w:rPr>
                <w:sz w:val="20"/>
                <w:szCs w:val="20"/>
              </w:rPr>
            </w:pPr>
            <w:r w:rsidRPr="00F43242">
              <w:rPr>
                <w:sz w:val="20"/>
                <w:szCs w:val="20"/>
              </w:rPr>
              <w:t xml:space="preserve">EBIT (10) = (8) - (9) </w:t>
            </w:r>
          </w:p>
        </w:tc>
        <w:tc>
          <w:tcPr>
            <w:tcW w:w="0" w:type="auto"/>
            <w:hideMark/>
          </w:tcPr>
          <w:p w14:paraId="6F0514CE"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1.65</w:t>
            </w:r>
          </w:p>
        </w:tc>
        <w:tc>
          <w:tcPr>
            <w:tcW w:w="0" w:type="auto"/>
            <w:hideMark/>
          </w:tcPr>
          <w:p w14:paraId="30FC1E9E"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532F6FEF"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0B5208" w:rsidRPr="00F43242" w14:paraId="7FD248C2"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D213ED5" w14:textId="77777777" w:rsidR="000B5208" w:rsidRPr="00F43242" w:rsidRDefault="000B5208" w:rsidP="007C66CE">
            <w:pPr>
              <w:jc w:val="both"/>
              <w:rPr>
                <w:sz w:val="20"/>
                <w:szCs w:val="20"/>
              </w:rPr>
            </w:pPr>
            <w:r w:rsidRPr="00F43242">
              <w:rPr>
                <w:sz w:val="20"/>
                <w:szCs w:val="20"/>
              </w:rPr>
              <w:t xml:space="preserve">Interest expenses (11) </w:t>
            </w:r>
          </w:p>
        </w:tc>
        <w:tc>
          <w:tcPr>
            <w:tcW w:w="0" w:type="auto"/>
            <w:hideMark/>
          </w:tcPr>
          <w:p w14:paraId="5F744D17"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0.32</w:t>
            </w:r>
          </w:p>
        </w:tc>
        <w:tc>
          <w:tcPr>
            <w:tcW w:w="0" w:type="auto"/>
            <w:hideMark/>
          </w:tcPr>
          <w:p w14:paraId="0BBE51C9"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1F544B1D" w14:textId="5E13AFAF"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 xml:space="preserve">Debt to Equity Ratio: 0.347 </w:t>
            </w:r>
          </w:p>
        </w:tc>
      </w:tr>
      <w:tr w:rsidR="000B5208" w:rsidRPr="00F43242" w14:paraId="652FC396"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413E47A4" w14:textId="77777777" w:rsidR="000B5208" w:rsidRPr="00F43242" w:rsidRDefault="000B5208" w:rsidP="007C66CE">
            <w:pPr>
              <w:jc w:val="both"/>
              <w:rPr>
                <w:sz w:val="20"/>
                <w:szCs w:val="20"/>
              </w:rPr>
            </w:pPr>
            <w:r w:rsidRPr="00F43242">
              <w:rPr>
                <w:sz w:val="20"/>
                <w:szCs w:val="20"/>
              </w:rPr>
              <w:t xml:space="preserve">Tax expenses </w:t>
            </w:r>
          </w:p>
        </w:tc>
        <w:tc>
          <w:tcPr>
            <w:tcW w:w="0" w:type="auto"/>
            <w:hideMark/>
          </w:tcPr>
          <w:p w14:paraId="0D4F4083"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0.33</w:t>
            </w:r>
          </w:p>
        </w:tc>
        <w:tc>
          <w:tcPr>
            <w:tcW w:w="0" w:type="auto"/>
            <w:hideMark/>
          </w:tcPr>
          <w:p w14:paraId="346AA494"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$B</w:t>
            </w:r>
          </w:p>
        </w:tc>
        <w:tc>
          <w:tcPr>
            <w:tcW w:w="0" w:type="auto"/>
            <w:hideMark/>
          </w:tcPr>
          <w:p w14:paraId="7A388413" w14:textId="5E17AE4B"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Corporate tax rate 25%</w:t>
            </w:r>
          </w:p>
        </w:tc>
      </w:tr>
      <w:tr w:rsidR="000B5208" w:rsidRPr="00F43242" w14:paraId="5A6B2D89" w14:textId="77777777" w:rsidTr="005E5914">
        <w:trPr>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746F46E7" w14:textId="77777777" w:rsidR="000B5208" w:rsidRPr="00F43242" w:rsidRDefault="000B5208" w:rsidP="007C66CE">
            <w:pPr>
              <w:jc w:val="both"/>
              <w:rPr>
                <w:sz w:val="20"/>
                <w:szCs w:val="20"/>
              </w:rPr>
            </w:pPr>
            <w:r w:rsidRPr="00F43242">
              <w:rPr>
                <w:sz w:val="20"/>
                <w:szCs w:val="20"/>
              </w:rPr>
              <w:t>PAT</w:t>
            </w:r>
          </w:p>
        </w:tc>
        <w:tc>
          <w:tcPr>
            <w:tcW w:w="0" w:type="auto"/>
            <w:hideMark/>
          </w:tcPr>
          <w:p w14:paraId="6BFFFDF5"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1.00</w:t>
            </w:r>
          </w:p>
        </w:tc>
        <w:tc>
          <w:tcPr>
            <w:tcW w:w="0" w:type="auto"/>
            <w:hideMark/>
          </w:tcPr>
          <w:p w14:paraId="56BE8B86"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r w:rsidRPr="00F43242">
              <w:rPr>
                <w:sz w:val="20"/>
                <w:szCs w:val="20"/>
              </w:rPr>
              <w:t>$B</w:t>
            </w:r>
          </w:p>
        </w:tc>
        <w:tc>
          <w:tcPr>
            <w:tcW w:w="0" w:type="auto"/>
            <w:hideMark/>
          </w:tcPr>
          <w:p w14:paraId="66FB86B1" w14:textId="77777777" w:rsidR="000B5208" w:rsidRPr="00F43242" w:rsidRDefault="000B5208" w:rsidP="007C66CE">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0B5208" w:rsidRPr="00F43242" w14:paraId="70B1FE47" w14:textId="77777777" w:rsidTr="005E5914">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0" w:type="auto"/>
            <w:hideMark/>
          </w:tcPr>
          <w:p w14:paraId="5CBEB690" w14:textId="77777777" w:rsidR="000B5208" w:rsidRPr="00F43242" w:rsidRDefault="000B5208" w:rsidP="007C66CE">
            <w:pPr>
              <w:jc w:val="both"/>
              <w:rPr>
                <w:sz w:val="20"/>
                <w:szCs w:val="20"/>
              </w:rPr>
            </w:pPr>
            <w:r w:rsidRPr="00F43242">
              <w:rPr>
                <w:sz w:val="20"/>
                <w:szCs w:val="20"/>
              </w:rPr>
              <w:t>$PAT/ton</w:t>
            </w:r>
          </w:p>
        </w:tc>
        <w:tc>
          <w:tcPr>
            <w:tcW w:w="0" w:type="auto"/>
            <w:hideMark/>
          </w:tcPr>
          <w:p w14:paraId="1B6E8B54"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b/>
                <w:bCs/>
                <w:sz w:val="20"/>
                <w:szCs w:val="20"/>
              </w:rPr>
            </w:pPr>
            <w:r w:rsidRPr="00F43242">
              <w:rPr>
                <w:b/>
                <w:bCs/>
                <w:sz w:val="20"/>
                <w:szCs w:val="20"/>
              </w:rPr>
              <w:t>111.0</w:t>
            </w:r>
          </w:p>
        </w:tc>
        <w:tc>
          <w:tcPr>
            <w:tcW w:w="0" w:type="auto"/>
            <w:hideMark/>
          </w:tcPr>
          <w:p w14:paraId="7AE3E742"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r w:rsidRPr="00F43242">
              <w:rPr>
                <w:sz w:val="20"/>
                <w:szCs w:val="20"/>
              </w:rPr>
              <w:t>$/t</w:t>
            </w:r>
          </w:p>
        </w:tc>
        <w:tc>
          <w:tcPr>
            <w:tcW w:w="0" w:type="auto"/>
            <w:hideMark/>
          </w:tcPr>
          <w:p w14:paraId="142BD5B3" w14:textId="77777777" w:rsidR="000B5208" w:rsidRPr="00F43242" w:rsidRDefault="000B5208" w:rsidP="007C66CE">
            <w:pPr>
              <w:jc w:val="both"/>
              <w:cnfStyle w:val="000000100000" w:firstRow="0" w:lastRow="0" w:firstColumn="0" w:lastColumn="0" w:oddVBand="0" w:evenVBand="0" w:oddHBand="1" w:evenHBand="0" w:firstRowFirstColumn="0" w:firstRowLastColumn="0" w:lastRowFirstColumn="0" w:lastRowLastColumn="0"/>
              <w:rPr>
                <w:sz w:val="20"/>
                <w:szCs w:val="20"/>
              </w:rPr>
            </w:pPr>
          </w:p>
        </w:tc>
      </w:tr>
    </w:tbl>
    <w:p w14:paraId="3B596FBD" w14:textId="77777777" w:rsidR="00D971B7" w:rsidRPr="00F43242" w:rsidRDefault="00D971B7" w:rsidP="007C66CE">
      <w:pPr>
        <w:shd w:val="clear" w:color="auto" w:fill="FFFFFF" w:themeFill="background1"/>
        <w:jc w:val="both"/>
        <w:rPr>
          <w:color w:val="ED7D31" w:themeColor="accent2"/>
          <w:sz w:val="20"/>
          <w:szCs w:val="20"/>
        </w:rPr>
      </w:pPr>
    </w:p>
    <w:p w14:paraId="15DBE913" w14:textId="47E40F4A" w:rsidR="00D971B7" w:rsidRPr="00F43242" w:rsidRDefault="00D90724" w:rsidP="007C66CE">
      <w:pPr>
        <w:jc w:val="both"/>
        <w:rPr>
          <w:b/>
          <w:bCs/>
          <w:sz w:val="20"/>
          <w:szCs w:val="20"/>
        </w:rPr>
      </w:pPr>
      <w:r w:rsidRPr="00F43242">
        <w:rPr>
          <w:b/>
          <w:bCs/>
          <w:sz w:val="20"/>
          <w:szCs w:val="20"/>
        </w:rPr>
        <w:t xml:space="preserve">The company invested in </w:t>
      </w:r>
      <w:r w:rsidR="00B41C17" w:rsidRPr="00F43242">
        <w:rPr>
          <w:b/>
          <w:bCs/>
          <w:sz w:val="20"/>
          <w:szCs w:val="20"/>
        </w:rPr>
        <w:t xml:space="preserve">an </w:t>
      </w:r>
      <w:r w:rsidRPr="00F43242">
        <w:rPr>
          <w:b/>
          <w:bCs/>
          <w:sz w:val="20"/>
          <w:szCs w:val="20"/>
        </w:rPr>
        <w:t xml:space="preserve">LNG liquefaction terminal </w:t>
      </w:r>
      <w:r w:rsidR="0058375A" w:rsidRPr="00F43242">
        <w:rPr>
          <w:b/>
          <w:bCs/>
          <w:sz w:val="20"/>
          <w:szCs w:val="20"/>
        </w:rPr>
        <w:t>with 100%</w:t>
      </w:r>
      <w:r w:rsidRPr="00F43242">
        <w:rPr>
          <w:b/>
          <w:bCs/>
          <w:sz w:val="20"/>
          <w:szCs w:val="20"/>
        </w:rPr>
        <w:t xml:space="preserve"> stake may achieve an IRR of </w:t>
      </w:r>
      <w:r w:rsidR="0058375A" w:rsidRPr="00F43242">
        <w:rPr>
          <w:b/>
          <w:bCs/>
          <w:sz w:val="20"/>
          <w:szCs w:val="20"/>
        </w:rPr>
        <w:t xml:space="preserve">25%. </w:t>
      </w:r>
      <w:r w:rsidRPr="00F43242">
        <w:rPr>
          <w:b/>
          <w:bCs/>
          <w:sz w:val="20"/>
          <w:szCs w:val="20"/>
        </w:rPr>
        <w:t xml:space="preserve">The </w:t>
      </w:r>
      <w:r w:rsidR="00F83F54" w:rsidRPr="00F43242">
        <w:rPr>
          <w:b/>
          <w:bCs/>
          <w:sz w:val="20"/>
          <w:szCs w:val="20"/>
        </w:rPr>
        <w:t xml:space="preserve">company </w:t>
      </w:r>
      <w:r w:rsidR="00D811B4" w:rsidRPr="00F43242">
        <w:rPr>
          <w:b/>
          <w:bCs/>
          <w:sz w:val="20"/>
          <w:szCs w:val="20"/>
        </w:rPr>
        <w:t xml:space="preserve">makes </w:t>
      </w:r>
      <w:r w:rsidR="00B41C17" w:rsidRPr="00F43242">
        <w:rPr>
          <w:b/>
          <w:bCs/>
          <w:sz w:val="20"/>
          <w:szCs w:val="20"/>
        </w:rPr>
        <w:t xml:space="preserve">a </w:t>
      </w:r>
      <w:r w:rsidR="00D811B4" w:rsidRPr="00F43242">
        <w:rPr>
          <w:b/>
          <w:bCs/>
          <w:sz w:val="20"/>
          <w:szCs w:val="20"/>
        </w:rPr>
        <w:t xml:space="preserve">profit by liquifying the natural gas into LNG and charging </w:t>
      </w:r>
      <w:r w:rsidR="00DB02AD" w:rsidRPr="00F43242">
        <w:rPr>
          <w:b/>
          <w:bCs/>
          <w:sz w:val="20"/>
          <w:szCs w:val="20"/>
        </w:rPr>
        <w:t xml:space="preserve">a </w:t>
      </w:r>
      <w:r w:rsidR="0040536C" w:rsidRPr="00F43242">
        <w:rPr>
          <w:b/>
          <w:bCs/>
          <w:sz w:val="20"/>
          <w:szCs w:val="20"/>
        </w:rPr>
        <w:t>toll for the liquefaction.</w:t>
      </w:r>
      <w:r w:rsidR="00AC788A" w:rsidRPr="00F43242">
        <w:rPr>
          <w:b/>
          <w:bCs/>
          <w:sz w:val="20"/>
          <w:szCs w:val="20"/>
        </w:rPr>
        <w:t xml:space="preserve"> The company is not involved in gas production or </w:t>
      </w:r>
      <w:r w:rsidR="00B41C17" w:rsidRPr="00F43242">
        <w:rPr>
          <w:b/>
          <w:bCs/>
          <w:sz w:val="20"/>
          <w:szCs w:val="20"/>
        </w:rPr>
        <w:t>LNG trading.</w:t>
      </w:r>
    </w:p>
    <w:p w14:paraId="56CA9BF7" w14:textId="77777777" w:rsidR="00583582" w:rsidRPr="00F43242" w:rsidRDefault="00583582" w:rsidP="007C66CE">
      <w:pPr>
        <w:jc w:val="both"/>
        <w:rPr>
          <w:sz w:val="20"/>
          <w:szCs w:val="20"/>
        </w:rPr>
      </w:pPr>
    </w:p>
    <w:p w14:paraId="1BE2CB35" w14:textId="77777777" w:rsidR="00D971B7" w:rsidRDefault="00D971B7" w:rsidP="007C66CE">
      <w:pPr>
        <w:jc w:val="both"/>
      </w:pPr>
    </w:p>
    <w:p w14:paraId="2C0BEA21" w14:textId="55B2682A" w:rsidR="00B165B2" w:rsidRPr="00426A6C" w:rsidRDefault="009A0ECD" w:rsidP="007C66CE">
      <w:pPr>
        <w:jc w:val="both"/>
        <w:rPr>
          <w:b/>
          <w:bCs/>
          <w:sz w:val="20"/>
          <w:szCs w:val="20"/>
        </w:rPr>
      </w:pPr>
      <w:r>
        <w:rPr>
          <w:b/>
          <w:bCs/>
          <w:sz w:val="20"/>
          <w:szCs w:val="20"/>
        </w:rPr>
        <w:t xml:space="preserve">Table 12: </w:t>
      </w:r>
      <w:r w:rsidR="00E46375" w:rsidRPr="00426A6C">
        <w:rPr>
          <w:b/>
          <w:bCs/>
          <w:sz w:val="20"/>
          <w:szCs w:val="20"/>
        </w:rPr>
        <w:t xml:space="preserve">The summary of the study </w:t>
      </w:r>
      <w:r w:rsidR="008D0EB5" w:rsidRPr="00426A6C">
        <w:rPr>
          <w:b/>
          <w:bCs/>
          <w:sz w:val="20"/>
          <w:szCs w:val="20"/>
        </w:rPr>
        <w:t xml:space="preserve">of </w:t>
      </w:r>
      <w:r w:rsidR="00612EBB" w:rsidRPr="00426A6C">
        <w:rPr>
          <w:b/>
          <w:bCs/>
          <w:sz w:val="20"/>
          <w:szCs w:val="20"/>
        </w:rPr>
        <w:t>three prevalent commercial models</w:t>
      </w:r>
      <w:r w:rsidR="00E46375" w:rsidRPr="00426A6C">
        <w:rPr>
          <w:b/>
          <w:bCs/>
          <w:sz w:val="20"/>
          <w:szCs w:val="20"/>
        </w:rPr>
        <w:t xml:space="preserve"> is presented below:</w:t>
      </w:r>
    </w:p>
    <w:p w14:paraId="424EACDE" w14:textId="77777777" w:rsidR="00E46375" w:rsidRPr="00F43242" w:rsidRDefault="00E46375" w:rsidP="007C66CE">
      <w:pPr>
        <w:jc w:val="both"/>
        <w:rPr>
          <w:sz w:val="20"/>
          <w:szCs w:val="20"/>
        </w:rPr>
      </w:pPr>
    </w:p>
    <w:tbl>
      <w:tblPr>
        <w:tblStyle w:val="GridTable4-Accent2"/>
        <w:tblW w:w="10888" w:type="dxa"/>
        <w:tblLook w:val="04A0" w:firstRow="1" w:lastRow="0" w:firstColumn="1" w:lastColumn="0" w:noHBand="0" w:noVBand="1"/>
      </w:tblPr>
      <w:tblGrid>
        <w:gridCol w:w="3199"/>
        <w:gridCol w:w="2171"/>
        <w:gridCol w:w="1869"/>
        <w:gridCol w:w="1892"/>
        <w:gridCol w:w="1757"/>
      </w:tblGrid>
      <w:tr w:rsidR="009A5323" w:rsidRPr="00F43242" w14:paraId="2EB21884" w14:textId="658F7266" w:rsidTr="00243FD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0276559A" w14:textId="77777777" w:rsidR="009A5323" w:rsidRPr="00F43242" w:rsidRDefault="009A5323" w:rsidP="007C66CE">
            <w:pPr>
              <w:jc w:val="both"/>
              <w:rPr>
                <w:rFonts w:ascii="Arial" w:hAnsi="Arial" w:cs="Arial"/>
                <w:sz w:val="20"/>
                <w:szCs w:val="20"/>
              </w:rPr>
            </w:pPr>
            <w:r w:rsidRPr="00F43242">
              <w:rPr>
                <w:rFonts w:ascii="Arial" w:hAnsi="Arial" w:cs="Arial"/>
                <w:sz w:val="20"/>
                <w:szCs w:val="20"/>
              </w:rPr>
              <w:t>LNG business model</w:t>
            </w:r>
          </w:p>
        </w:tc>
        <w:tc>
          <w:tcPr>
            <w:tcW w:w="2171" w:type="dxa"/>
            <w:hideMark/>
          </w:tcPr>
          <w:p w14:paraId="10BEB22A" w14:textId="77777777" w:rsidR="009A5323" w:rsidRPr="00F43242" w:rsidRDefault="009A5323" w:rsidP="007C66C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Integrated (portfolio)</w:t>
            </w:r>
          </w:p>
        </w:tc>
        <w:tc>
          <w:tcPr>
            <w:tcW w:w="1869" w:type="dxa"/>
            <w:hideMark/>
          </w:tcPr>
          <w:p w14:paraId="7EC5B818" w14:textId="5692667B" w:rsidR="009A5323" w:rsidRPr="00F43242" w:rsidRDefault="009A5323" w:rsidP="007C66C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Merchant</w:t>
            </w:r>
          </w:p>
        </w:tc>
        <w:tc>
          <w:tcPr>
            <w:tcW w:w="1892" w:type="dxa"/>
            <w:hideMark/>
          </w:tcPr>
          <w:p w14:paraId="02346277" w14:textId="77777777" w:rsidR="009A5323" w:rsidRPr="00F43242" w:rsidRDefault="009A5323" w:rsidP="007C66C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 xml:space="preserve">Tolling </w:t>
            </w:r>
          </w:p>
        </w:tc>
        <w:tc>
          <w:tcPr>
            <w:tcW w:w="1757" w:type="dxa"/>
          </w:tcPr>
          <w:p w14:paraId="2D1F1DA1" w14:textId="7E556EF2" w:rsidR="00243FD6" w:rsidRPr="00F43242" w:rsidRDefault="00243FD6" w:rsidP="007C66CE">
            <w:pPr>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43242">
              <w:rPr>
                <w:rFonts w:ascii="Arial" w:hAnsi="Arial" w:cs="Arial"/>
                <w:b w:val="0"/>
                <w:bCs w:val="0"/>
                <w:sz w:val="20"/>
                <w:szCs w:val="20"/>
              </w:rPr>
              <w:t>Comments</w:t>
            </w:r>
          </w:p>
        </w:tc>
      </w:tr>
      <w:tr w:rsidR="009A5323" w:rsidRPr="00F43242" w14:paraId="75B171C1" w14:textId="654B65C4" w:rsidTr="00243F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01635D05" w14:textId="77777777" w:rsidR="009A5323" w:rsidRPr="00F43242" w:rsidRDefault="009A5323" w:rsidP="007C66CE">
            <w:pPr>
              <w:jc w:val="both"/>
              <w:rPr>
                <w:rFonts w:ascii="Arial" w:hAnsi="Arial" w:cs="Arial"/>
                <w:sz w:val="20"/>
                <w:szCs w:val="20"/>
              </w:rPr>
            </w:pPr>
            <w:r w:rsidRPr="00F43242">
              <w:rPr>
                <w:rFonts w:ascii="Arial" w:hAnsi="Arial" w:cs="Arial"/>
                <w:sz w:val="20"/>
                <w:szCs w:val="20"/>
              </w:rPr>
              <w:t>$ Capex / tonne</w:t>
            </w:r>
          </w:p>
        </w:tc>
        <w:tc>
          <w:tcPr>
            <w:tcW w:w="2171" w:type="dxa"/>
            <w:hideMark/>
          </w:tcPr>
          <w:p w14:paraId="5BF443DC"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162</w:t>
            </w:r>
          </w:p>
        </w:tc>
        <w:tc>
          <w:tcPr>
            <w:tcW w:w="1869" w:type="dxa"/>
            <w:hideMark/>
          </w:tcPr>
          <w:p w14:paraId="44DC2DDB"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90</w:t>
            </w:r>
          </w:p>
        </w:tc>
        <w:tc>
          <w:tcPr>
            <w:tcW w:w="1892" w:type="dxa"/>
            <w:hideMark/>
          </w:tcPr>
          <w:p w14:paraId="4DD8152E"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1000</w:t>
            </w:r>
          </w:p>
        </w:tc>
        <w:tc>
          <w:tcPr>
            <w:tcW w:w="1757" w:type="dxa"/>
          </w:tcPr>
          <w:p w14:paraId="48AAC21A" w14:textId="77777777" w:rsidR="00243FD6" w:rsidRPr="00F43242" w:rsidRDefault="00243FD6"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9A5323" w:rsidRPr="00F43242" w14:paraId="0FF0C903" w14:textId="6AC14246" w:rsidTr="00243FD6">
        <w:trPr>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3365F678" w14:textId="19879F93" w:rsidR="009A5323" w:rsidRPr="00F43242" w:rsidRDefault="009A5323" w:rsidP="007C66CE">
            <w:pPr>
              <w:jc w:val="both"/>
              <w:rPr>
                <w:rFonts w:ascii="Arial" w:hAnsi="Arial" w:cs="Arial"/>
                <w:sz w:val="20"/>
                <w:szCs w:val="20"/>
              </w:rPr>
            </w:pPr>
            <w:r w:rsidRPr="00F43242">
              <w:rPr>
                <w:rFonts w:ascii="Arial" w:hAnsi="Arial" w:cs="Arial"/>
                <w:sz w:val="20"/>
                <w:szCs w:val="20"/>
              </w:rPr>
              <w:t>$</w:t>
            </w:r>
            <w:r w:rsidR="00DF0467" w:rsidRPr="00F43242">
              <w:rPr>
                <w:rFonts w:ascii="Arial" w:hAnsi="Arial" w:cs="Arial"/>
                <w:sz w:val="20"/>
                <w:szCs w:val="20"/>
              </w:rPr>
              <w:t xml:space="preserve"> </w:t>
            </w:r>
            <w:r w:rsidRPr="00F43242">
              <w:rPr>
                <w:rFonts w:ascii="Arial" w:hAnsi="Arial" w:cs="Arial"/>
                <w:sz w:val="20"/>
                <w:szCs w:val="20"/>
              </w:rPr>
              <w:t>PAT</w:t>
            </w:r>
            <w:r w:rsidR="00DF0467" w:rsidRPr="00F43242">
              <w:rPr>
                <w:rFonts w:ascii="Arial" w:hAnsi="Arial" w:cs="Arial"/>
                <w:sz w:val="20"/>
                <w:szCs w:val="20"/>
              </w:rPr>
              <w:t>/</w:t>
            </w:r>
            <w:r w:rsidRPr="00F43242">
              <w:rPr>
                <w:rFonts w:ascii="Arial" w:hAnsi="Arial" w:cs="Arial"/>
                <w:sz w:val="20"/>
                <w:szCs w:val="20"/>
              </w:rPr>
              <w:t xml:space="preserve">tonne </w:t>
            </w:r>
          </w:p>
        </w:tc>
        <w:tc>
          <w:tcPr>
            <w:tcW w:w="2171" w:type="dxa"/>
            <w:hideMark/>
          </w:tcPr>
          <w:p w14:paraId="69AD2F16"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128</w:t>
            </w:r>
          </w:p>
        </w:tc>
        <w:tc>
          <w:tcPr>
            <w:tcW w:w="1869" w:type="dxa"/>
            <w:hideMark/>
          </w:tcPr>
          <w:p w14:paraId="33F4427F"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59</w:t>
            </w:r>
          </w:p>
        </w:tc>
        <w:tc>
          <w:tcPr>
            <w:tcW w:w="1892" w:type="dxa"/>
            <w:hideMark/>
          </w:tcPr>
          <w:p w14:paraId="3CA7E45E"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111</w:t>
            </w:r>
          </w:p>
        </w:tc>
        <w:tc>
          <w:tcPr>
            <w:tcW w:w="1757" w:type="dxa"/>
          </w:tcPr>
          <w:p w14:paraId="07797CD0" w14:textId="77777777" w:rsidR="00243FD6" w:rsidRPr="00F43242" w:rsidRDefault="00243FD6"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9A5323" w:rsidRPr="00F43242" w14:paraId="54E8B4F6" w14:textId="070FCA3F" w:rsidTr="00243F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235C29EB" w14:textId="77777777" w:rsidR="009A5323" w:rsidRPr="00F43242" w:rsidRDefault="009A5323" w:rsidP="007C66CE">
            <w:pPr>
              <w:jc w:val="both"/>
              <w:rPr>
                <w:rFonts w:ascii="Arial" w:hAnsi="Arial" w:cs="Arial"/>
                <w:sz w:val="20"/>
                <w:szCs w:val="20"/>
              </w:rPr>
            </w:pPr>
            <w:r w:rsidRPr="00F43242">
              <w:rPr>
                <w:rFonts w:ascii="Arial" w:hAnsi="Arial" w:cs="Arial"/>
                <w:sz w:val="20"/>
                <w:szCs w:val="20"/>
              </w:rPr>
              <w:t>Equity %</w:t>
            </w:r>
          </w:p>
        </w:tc>
        <w:tc>
          <w:tcPr>
            <w:tcW w:w="2171" w:type="dxa"/>
            <w:hideMark/>
          </w:tcPr>
          <w:p w14:paraId="21C0EE32"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30%</w:t>
            </w:r>
          </w:p>
        </w:tc>
        <w:tc>
          <w:tcPr>
            <w:tcW w:w="1869" w:type="dxa"/>
            <w:hideMark/>
          </w:tcPr>
          <w:p w14:paraId="017EB522"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30%</w:t>
            </w:r>
          </w:p>
        </w:tc>
        <w:tc>
          <w:tcPr>
            <w:tcW w:w="1892" w:type="dxa"/>
            <w:hideMark/>
          </w:tcPr>
          <w:p w14:paraId="74F778F8"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100%</w:t>
            </w:r>
          </w:p>
        </w:tc>
        <w:tc>
          <w:tcPr>
            <w:tcW w:w="1757" w:type="dxa"/>
          </w:tcPr>
          <w:p w14:paraId="29D6EE2C" w14:textId="1304DA2C" w:rsidR="00243FD6" w:rsidRPr="00F43242" w:rsidRDefault="00AD3B94"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For tolling 100% equity is considered.</w:t>
            </w:r>
          </w:p>
        </w:tc>
      </w:tr>
      <w:tr w:rsidR="009A5323" w:rsidRPr="00F43242" w14:paraId="4C0459FE" w14:textId="37C2A09E" w:rsidTr="00243FD6">
        <w:trPr>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7E7311E9" w14:textId="77777777" w:rsidR="009A5323" w:rsidRPr="00F43242" w:rsidRDefault="009A5323" w:rsidP="007C66CE">
            <w:pPr>
              <w:jc w:val="both"/>
              <w:rPr>
                <w:rFonts w:ascii="Arial" w:hAnsi="Arial" w:cs="Arial"/>
                <w:sz w:val="20"/>
                <w:szCs w:val="20"/>
              </w:rPr>
            </w:pPr>
            <w:r w:rsidRPr="00F43242">
              <w:rPr>
                <w:rFonts w:ascii="Arial" w:hAnsi="Arial" w:cs="Arial"/>
                <w:sz w:val="20"/>
                <w:szCs w:val="20"/>
              </w:rPr>
              <w:t>Merchant / Trading volume</w:t>
            </w:r>
          </w:p>
        </w:tc>
        <w:tc>
          <w:tcPr>
            <w:tcW w:w="2171" w:type="dxa"/>
            <w:hideMark/>
          </w:tcPr>
          <w:p w14:paraId="1F8321F7"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55/45</w:t>
            </w:r>
          </w:p>
        </w:tc>
        <w:tc>
          <w:tcPr>
            <w:tcW w:w="1869" w:type="dxa"/>
            <w:hideMark/>
          </w:tcPr>
          <w:p w14:paraId="04BAC033"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55/45</w:t>
            </w:r>
          </w:p>
        </w:tc>
        <w:tc>
          <w:tcPr>
            <w:tcW w:w="1892" w:type="dxa"/>
            <w:hideMark/>
          </w:tcPr>
          <w:p w14:paraId="0B6C123D" w14:textId="77777777"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0</w:t>
            </w:r>
          </w:p>
        </w:tc>
        <w:tc>
          <w:tcPr>
            <w:tcW w:w="1757" w:type="dxa"/>
          </w:tcPr>
          <w:p w14:paraId="22A8BBD9" w14:textId="77777777" w:rsidR="00243FD6" w:rsidRPr="00F43242" w:rsidRDefault="00243FD6"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9A5323" w:rsidRPr="00F43242" w14:paraId="5C296473" w14:textId="31A92AF6" w:rsidTr="00243F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5DFD4914" w14:textId="226D317A" w:rsidR="009A5323" w:rsidRPr="00F43242" w:rsidRDefault="009A5323" w:rsidP="007C66CE">
            <w:pPr>
              <w:jc w:val="both"/>
              <w:rPr>
                <w:rFonts w:ascii="Arial" w:hAnsi="Arial" w:cs="Arial"/>
                <w:sz w:val="20"/>
                <w:szCs w:val="20"/>
              </w:rPr>
            </w:pPr>
            <w:r w:rsidRPr="00F43242">
              <w:rPr>
                <w:rFonts w:ascii="Arial" w:hAnsi="Arial" w:cs="Arial"/>
                <w:sz w:val="20"/>
                <w:szCs w:val="20"/>
              </w:rPr>
              <w:t>IRR% (levered post</w:t>
            </w:r>
            <w:r w:rsidR="00DF0467" w:rsidRPr="00F43242">
              <w:rPr>
                <w:rFonts w:ascii="Arial" w:hAnsi="Arial" w:cs="Arial"/>
                <w:sz w:val="20"/>
                <w:szCs w:val="20"/>
              </w:rPr>
              <w:t>-</w:t>
            </w:r>
            <w:r w:rsidRPr="00F43242">
              <w:rPr>
                <w:rFonts w:ascii="Arial" w:hAnsi="Arial" w:cs="Arial"/>
                <w:sz w:val="20"/>
                <w:szCs w:val="20"/>
              </w:rPr>
              <w:t xml:space="preserve">tax) </w:t>
            </w:r>
          </w:p>
        </w:tc>
        <w:tc>
          <w:tcPr>
            <w:tcW w:w="2171" w:type="dxa"/>
            <w:hideMark/>
          </w:tcPr>
          <w:p w14:paraId="58E95C01"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F43242">
              <w:rPr>
                <w:rFonts w:ascii="Arial" w:hAnsi="Arial" w:cs="Arial"/>
                <w:b/>
                <w:bCs/>
                <w:sz w:val="20"/>
                <w:szCs w:val="20"/>
              </w:rPr>
              <w:t>42%</w:t>
            </w:r>
          </w:p>
        </w:tc>
        <w:tc>
          <w:tcPr>
            <w:tcW w:w="1869" w:type="dxa"/>
            <w:hideMark/>
          </w:tcPr>
          <w:p w14:paraId="0B7B871B"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F43242">
              <w:rPr>
                <w:rFonts w:ascii="Arial" w:hAnsi="Arial" w:cs="Arial"/>
                <w:b/>
                <w:bCs/>
                <w:sz w:val="20"/>
                <w:szCs w:val="20"/>
              </w:rPr>
              <w:t>37%</w:t>
            </w:r>
          </w:p>
        </w:tc>
        <w:tc>
          <w:tcPr>
            <w:tcW w:w="1892" w:type="dxa"/>
            <w:hideMark/>
          </w:tcPr>
          <w:p w14:paraId="1CFACA23" w14:textId="77777777"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r w:rsidRPr="00F43242">
              <w:rPr>
                <w:rFonts w:ascii="Arial" w:hAnsi="Arial" w:cs="Arial"/>
                <w:b/>
                <w:bCs/>
                <w:sz w:val="20"/>
                <w:szCs w:val="20"/>
              </w:rPr>
              <w:t>25%</w:t>
            </w:r>
          </w:p>
        </w:tc>
        <w:tc>
          <w:tcPr>
            <w:tcW w:w="1757" w:type="dxa"/>
          </w:tcPr>
          <w:p w14:paraId="1F528BA2" w14:textId="77777777" w:rsidR="00243FD6" w:rsidRPr="00F43242" w:rsidRDefault="00243FD6"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rPr>
            </w:pPr>
          </w:p>
        </w:tc>
      </w:tr>
      <w:tr w:rsidR="009A5323" w:rsidRPr="00F43242" w14:paraId="127278F0" w14:textId="2F33137B" w:rsidTr="00243FD6">
        <w:trPr>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3AFF7169" w14:textId="6851BBBB" w:rsidR="009A5323" w:rsidRPr="00F43242" w:rsidRDefault="009A5323" w:rsidP="007C66CE">
            <w:pPr>
              <w:jc w:val="both"/>
              <w:rPr>
                <w:rFonts w:ascii="Arial" w:hAnsi="Arial" w:cs="Arial"/>
                <w:sz w:val="20"/>
                <w:szCs w:val="20"/>
              </w:rPr>
            </w:pPr>
            <w:r w:rsidRPr="00F43242">
              <w:rPr>
                <w:rFonts w:ascii="Arial" w:hAnsi="Arial" w:cs="Arial"/>
                <w:sz w:val="20"/>
                <w:szCs w:val="20"/>
              </w:rPr>
              <w:t>Prices NG/</w:t>
            </w:r>
            <w:r w:rsidR="00DF0467" w:rsidRPr="00F43242">
              <w:rPr>
                <w:rFonts w:ascii="Arial" w:hAnsi="Arial" w:cs="Arial"/>
                <w:sz w:val="20"/>
                <w:szCs w:val="20"/>
              </w:rPr>
              <w:t>MMBtu</w:t>
            </w:r>
          </w:p>
        </w:tc>
        <w:tc>
          <w:tcPr>
            <w:tcW w:w="5932" w:type="dxa"/>
            <w:gridSpan w:val="3"/>
            <w:hideMark/>
          </w:tcPr>
          <w:p w14:paraId="53E850D9" w14:textId="1AC2258A" w:rsidR="009A5323" w:rsidRPr="00F43242" w:rsidRDefault="009A5323"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$6.4</w:t>
            </w:r>
          </w:p>
        </w:tc>
        <w:tc>
          <w:tcPr>
            <w:tcW w:w="1757" w:type="dxa"/>
            <w:vMerge w:val="restart"/>
          </w:tcPr>
          <w:p w14:paraId="4D5F245C" w14:textId="315FBC61" w:rsidR="00243FD6" w:rsidRPr="00F43242" w:rsidRDefault="00243FD6"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 xml:space="preserve">Prices considered </w:t>
            </w:r>
            <w:r w:rsidR="0038595C" w:rsidRPr="00F43242">
              <w:rPr>
                <w:rFonts w:ascii="Arial" w:hAnsi="Arial" w:cs="Arial"/>
                <w:sz w:val="20"/>
                <w:szCs w:val="20"/>
              </w:rPr>
              <w:t xml:space="preserve">for the study </w:t>
            </w:r>
            <w:r w:rsidR="004D0474" w:rsidRPr="00F43242">
              <w:rPr>
                <w:rFonts w:ascii="Arial" w:hAnsi="Arial" w:cs="Arial"/>
                <w:sz w:val="20"/>
                <w:szCs w:val="20"/>
              </w:rPr>
              <w:t xml:space="preserve">are </w:t>
            </w:r>
            <w:r w:rsidRPr="00F43242">
              <w:rPr>
                <w:rFonts w:ascii="Arial" w:hAnsi="Arial" w:cs="Arial"/>
                <w:sz w:val="20"/>
                <w:szCs w:val="20"/>
              </w:rPr>
              <w:t xml:space="preserve">12 months average </w:t>
            </w:r>
            <w:r w:rsidR="004D0474" w:rsidRPr="00F43242">
              <w:rPr>
                <w:rFonts w:ascii="Arial" w:hAnsi="Arial" w:cs="Arial"/>
                <w:sz w:val="20"/>
                <w:szCs w:val="20"/>
              </w:rPr>
              <w:t>of FY 2022</w:t>
            </w:r>
          </w:p>
        </w:tc>
      </w:tr>
      <w:tr w:rsidR="009A5323" w:rsidRPr="00F43242" w14:paraId="1E34886C" w14:textId="62446AFC" w:rsidTr="00243F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4C965C70" w14:textId="10F6A330" w:rsidR="009A5323" w:rsidRPr="00F43242" w:rsidRDefault="009A5323" w:rsidP="007C66CE">
            <w:pPr>
              <w:jc w:val="both"/>
              <w:rPr>
                <w:rFonts w:ascii="Arial" w:hAnsi="Arial" w:cs="Arial"/>
                <w:sz w:val="20"/>
                <w:szCs w:val="20"/>
              </w:rPr>
            </w:pPr>
            <w:r w:rsidRPr="00F43242">
              <w:rPr>
                <w:rFonts w:ascii="Arial" w:hAnsi="Arial" w:cs="Arial"/>
                <w:sz w:val="20"/>
                <w:szCs w:val="20"/>
              </w:rPr>
              <w:t>Prices LNG/</w:t>
            </w:r>
            <w:r w:rsidR="00DF0467" w:rsidRPr="00F43242">
              <w:rPr>
                <w:rFonts w:ascii="Arial" w:hAnsi="Arial" w:cs="Arial"/>
                <w:sz w:val="20"/>
                <w:szCs w:val="20"/>
              </w:rPr>
              <w:t>MMBtu</w:t>
            </w:r>
          </w:p>
        </w:tc>
        <w:tc>
          <w:tcPr>
            <w:tcW w:w="5932" w:type="dxa"/>
            <w:gridSpan w:val="3"/>
            <w:hideMark/>
          </w:tcPr>
          <w:p w14:paraId="11A0C2C7" w14:textId="77777777" w:rsidR="00505856" w:rsidRPr="00F43242" w:rsidRDefault="00505856"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p w14:paraId="11DB1EAD" w14:textId="27375ABD" w:rsidR="009A5323" w:rsidRPr="00F43242" w:rsidRDefault="009A5323"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43242">
              <w:rPr>
                <w:rFonts w:ascii="Arial" w:hAnsi="Arial" w:cs="Arial"/>
                <w:sz w:val="20"/>
                <w:szCs w:val="20"/>
              </w:rPr>
              <w:t>$12.4</w:t>
            </w:r>
          </w:p>
        </w:tc>
        <w:tc>
          <w:tcPr>
            <w:tcW w:w="1757" w:type="dxa"/>
            <w:vMerge/>
          </w:tcPr>
          <w:p w14:paraId="45A37687" w14:textId="77777777" w:rsidR="00243FD6" w:rsidRPr="00F43242" w:rsidRDefault="00243FD6" w:rsidP="007C66C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9A5323" w:rsidRPr="00F43242" w14:paraId="313A954D" w14:textId="7C192AAB" w:rsidTr="00243FD6">
        <w:trPr>
          <w:trHeight w:val="300"/>
        </w:trPr>
        <w:tc>
          <w:tcPr>
            <w:cnfStyle w:val="001000000000" w:firstRow="0" w:lastRow="0" w:firstColumn="1" w:lastColumn="0" w:oddVBand="0" w:evenVBand="0" w:oddHBand="0" w:evenHBand="0" w:firstRowFirstColumn="0" w:firstRowLastColumn="0" w:lastRowFirstColumn="0" w:lastRowLastColumn="0"/>
            <w:tcW w:w="3199" w:type="dxa"/>
            <w:hideMark/>
          </w:tcPr>
          <w:p w14:paraId="60626C34" w14:textId="165A1055" w:rsidR="009A5323" w:rsidRPr="00F43242" w:rsidRDefault="009A5323" w:rsidP="007C66CE">
            <w:pPr>
              <w:jc w:val="both"/>
              <w:rPr>
                <w:rFonts w:ascii="Arial" w:hAnsi="Arial" w:cs="Arial"/>
                <w:sz w:val="20"/>
                <w:szCs w:val="20"/>
              </w:rPr>
            </w:pPr>
            <w:r w:rsidRPr="00F43242">
              <w:rPr>
                <w:rFonts w:ascii="Arial" w:hAnsi="Arial" w:cs="Arial"/>
                <w:sz w:val="20"/>
                <w:szCs w:val="20"/>
              </w:rPr>
              <w:t>JKM landing $/</w:t>
            </w:r>
            <w:r w:rsidR="00DF0467" w:rsidRPr="00F43242">
              <w:rPr>
                <w:rFonts w:ascii="Arial" w:hAnsi="Arial" w:cs="Arial"/>
                <w:sz w:val="20"/>
                <w:szCs w:val="20"/>
              </w:rPr>
              <w:t>MMBtu</w:t>
            </w:r>
          </w:p>
        </w:tc>
        <w:tc>
          <w:tcPr>
            <w:tcW w:w="5932" w:type="dxa"/>
            <w:gridSpan w:val="3"/>
            <w:hideMark/>
          </w:tcPr>
          <w:p w14:paraId="60B8EBCA" w14:textId="6A12E9B6" w:rsidR="009A5323" w:rsidRPr="00F43242" w:rsidRDefault="00AD033B"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43242">
              <w:rPr>
                <w:rFonts w:ascii="Arial" w:hAnsi="Arial" w:cs="Arial"/>
                <w:sz w:val="20"/>
                <w:szCs w:val="20"/>
              </w:rPr>
              <w:t>$35</w:t>
            </w:r>
          </w:p>
        </w:tc>
        <w:tc>
          <w:tcPr>
            <w:tcW w:w="1757" w:type="dxa"/>
          </w:tcPr>
          <w:p w14:paraId="64C2327E" w14:textId="77777777" w:rsidR="00243FD6" w:rsidRPr="00F43242" w:rsidRDefault="00243FD6" w:rsidP="007C66C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2AD9CADF" w14:textId="77777777" w:rsidR="009A5323" w:rsidRDefault="009A5323" w:rsidP="007C66CE">
      <w:pPr>
        <w:jc w:val="both"/>
      </w:pPr>
    </w:p>
    <w:p w14:paraId="39F4E38F" w14:textId="0BC71BED" w:rsidR="00197D7D" w:rsidRPr="00F43242" w:rsidRDefault="00A62393" w:rsidP="007C66CE">
      <w:pPr>
        <w:spacing w:after="160" w:line="259" w:lineRule="auto"/>
        <w:jc w:val="both"/>
        <w:rPr>
          <w:b/>
          <w:sz w:val="20"/>
          <w:szCs w:val="20"/>
        </w:rPr>
      </w:pPr>
      <w:r w:rsidRPr="00F43242">
        <w:rPr>
          <w:b/>
          <w:sz w:val="20"/>
          <w:szCs w:val="20"/>
        </w:rPr>
        <w:t xml:space="preserve">We can safely say that based on the </w:t>
      </w:r>
      <w:r w:rsidR="00F10516" w:rsidRPr="00F43242">
        <w:rPr>
          <w:b/>
          <w:bCs/>
          <w:sz w:val="20"/>
          <w:szCs w:val="20"/>
        </w:rPr>
        <w:t xml:space="preserve">company’s </w:t>
      </w:r>
      <w:r w:rsidRPr="00F43242">
        <w:rPr>
          <w:b/>
          <w:sz w:val="20"/>
          <w:szCs w:val="20"/>
        </w:rPr>
        <w:t xml:space="preserve">best interest </w:t>
      </w:r>
      <w:r w:rsidR="006B493F" w:rsidRPr="00F43242">
        <w:rPr>
          <w:b/>
          <w:sz w:val="20"/>
          <w:szCs w:val="20"/>
        </w:rPr>
        <w:t xml:space="preserve">in </w:t>
      </w:r>
      <w:r w:rsidR="00982C04" w:rsidRPr="00F43242">
        <w:rPr>
          <w:b/>
          <w:bCs/>
          <w:sz w:val="20"/>
          <w:szCs w:val="20"/>
        </w:rPr>
        <w:t xml:space="preserve">terms of </w:t>
      </w:r>
      <w:r w:rsidR="006B493F" w:rsidRPr="00F43242">
        <w:rPr>
          <w:b/>
          <w:sz w:val="20"/>
          <w:szCs w:val="20"/>
        </w:rPr>
        <w:t>IRR</w:t>
      </w:r>
      <w:r w:rsidR="00982C04" w:rsidRPr="00F43242">
        <w:rPr>
          <w:b/>
          <w:bCs/>
          <w:sz w:val="20"/>
          <w:szCs w:val="20"/>
        </w:rPr>
        <w:t>,</w:t>
      </w:r>
      <w:r w:rsidR="006B493F" w:rsidRPr="00F43242">
        <w:rPr>
          <w:b/>
          <w:bCs/>
          <w:sz w:val="20"/>
          <w:szCs w:val="20"/>
        </w:rPr>
        <w:t xml:space="preserve"> </w:t>
      </w:r>
      <w:r w:rsidR="00982C04" w:rsidRPr="00F43242">
        <w:rPr>
          <w:b/>
          <w:bCs/>
          <w:sz w:val="20"/>
          <w:szCs w:val="20"/>
        </w:rPr>
        <w:t>the</w:t>
      </w:r>
      <w:r w:rsidR="006B493F" w:rsidRPr="00F43242">
        <w:rPr>
          <w:b/>
          <w:sz w:val="20"/>
          <w:szCs w:val="20"/>
        </w:rPr>
        <w:t xml:space="preserve"> </w:t>
      </w:r>
      <w:r w:rsidR="0082017B" w:rsidRPr="00F43242">
        <w:rPr>
          <w:b/>
          <w:bCs/>
          <w:sz w:val="20"/>
          <w:szCs w:val="20"/>
        </w:rPr>
        <w:t>company is aspiring for</w:t>
      </w:r>
      <w:r w:rsidR="00CD62DB" w:rsidRPr="00F43242">
        <w:rPr>
          <w:b/>
          <w:bCs/>
          <w:sz w:val="20"/>
          <w:szCs w:val="20"/>
        </w:rPr>
        <w:t>,</w:t>
      </w:r>
      <w:r w:rsidR="00EF1D77" w:rsidRPr="00F43242">
        <w:rPr>
          <w:b/>
          <w:sz w:val="20"/>
          <w:szCs w:val="20"/>
        </w:rPr>
        <w:t xml:space="preserve"> </w:t>
      </w:r>
      <w:r w:rsidR="00F10516" w:rsidRPr="00F43242">
        <w:rPr>
          <w:b/>
          <w:bCs/>
          <w:sz w:val="20"/>
          <w:szCs w:val="20"/>
        </w:rPr>
        <w:t>it</w:t>
      </w:r>
      <w:r w:rsidR="00EF1D77" w:rsidRPr="00F43242">
        <w:rPr>
          <w:b/>
          <w:sz w:val="20"/>
          <w:szCs w:val="20"/>
        </w:rPr>
        <w:t xml:space="preserve"> can invest in </w:t>
      </w:r>
      <w:r w:rsidR="005A43B2" w:rsidRPr="00F43242">
        <w:rPr>
          <w:b/>
          <w:sz w:val="20"/>
          <w:szCs w:val="20"/>
        </w:rPr>
        <w:t>a</w:t>
      </w:r>
      <w:r w:rsidR="00EF1D77" w:rsidRPr="00F43242">
        <w:rPr>
          <w:b/>
          <w:sz w:val="20"/>
          <w:szCs w:val="20"/>
        </w:rPr>
        <w:t xml:space="preserve"> </w:t>
      </w:r>
      <w:r w:rsidR="00EC1891" w:rsidRPr="00F43242">
        <w:rPr>
          <w:b/>
          <w:sz w:val="20"/>
          <w:szCs w:val="20"/>
        </w:rPr>
        <w:t xml:space="preserve">suitable commercial model </w:t>
      </w:r>
      <w:r w:rsidR="005A43B2" w:rsidRPr="00F43242">
        <w:rPr>
          <w:b/>
          <w:sz w:val="20"/>
          <w:szCs w:val="20"/>
        </w:rPr>
        <w:t>of</w:t>
      </w:r>
      <w:r w:rsidR="00EC1891" w:rsidRPr="00F43242">
        <w:rPr>
          <w:b/>
          <w:sz w:val="20"/>
          <w:szCs w:val="20"/>
        </w:rPr>
        <w:t xml:space="preserve"> </w:t>
      </w:r>
      <w:r w:rsidR="00EF1D77" w:rsidRPr="00F43242">
        <w:rPr>
          <w:b/>
          <w:sz w:val="20"/>
          <w:szCs w:val="20"/>
        </w:rPr>
        <w:t>the</w:t>
      </w:r>
      <w:r w:rsidRPr="00F43242">
        <w:rPr>
          <w:b/>
          <w:sz w:val="20"/>
          <w:szCs w:val="20"/>
        </w:rPr>
        <w:t xml:space="preserve"> </w:t>
      </w:r>
      <w:r w:rsidR="006B5478" w:rsidRPr="00F43242">
        <w:rPr>
          <w:b/>
          <w:sz w:val="20"/>
          <w:szCs w:val="20"/>
        </w:rPr>
        <w:t>LNG liquefaction terminal</w:t>
      </w:r>
      <w:r w:rsidR="0092760E" w:rsidRPr="00F43242">
        <w:rPr>
          <w:b/>
          <w:sz w:val="20"/>
          <w:szCs w:val="20"/>
        </w:rPr>
        <w:t>.</w:t>
      </w:r>
      <w:r w:rsidR="00D13663" w:rsidRPr="00F43242">
        <w:rPr>
          <w:b/>
          <w:sz w:val="20"/>
          <w:szCs w:val="20"/>
        </w:rPr>
        <w:t xml:space="preserve"> </w:t>
      </w:r>
    </w:p>
    <w:p w14:paraId="6734202A" w14:textId="1A30E685" w:rsidR="007621DA" w:rsidRPr="00F43242" w:rsidRDefault="007621DA" w:rsidP="007C66CE">
      <w:pPr>
        <w:spacing w:after="160" w:line="259" w:lineRule="auto"/>
        <w:jc w:val="both"/>
        <w:rPr>
          <w:color w:val="ED7D31" w:themeColor="accent2"/>
          <w:sz w:val="20"/>
          <w:szCs w:val="20"/>
        </w:rPr>
      </w:pPr>
      <w:r w:rsidRPr="00F43242">
        <w:rPr>
          <w:b/>
          <w:sz w:val="20"/>
          <w:szCs w:val="20"/>
        </w:rPr>
        <w:t xml:space="preserve">Sensitivity analysis to understand the </w:t>
      </w:r>
      <w:r w:rsidR="00A3012E" w:rsidRPr="00F43242">
        <w:rPr>
          <w:b/>
          <w:sz w:val="20"/>
          <w:szCs w:val="20"/>
        </w:rPr>
        <w:t xml:space="preserve">impact of varying </w:t>
      </w:r>
      <w:r w:rsidR="00766C56" w:rsidRPr="00F43242">
        <w:rPr>
          <w:b/>
          <w:sz w:val="20"/>
          <w:szCs w:val="20"/>
        </w:rPr>
        <w:t>parameters on the</w:t>
      </w:r>
      <w:r w:rsidR="006E4FC2" w:rsidRPr="00F43242">
        <w:rPr>
          <w:b/>
          <w:sz w:val="20"/>
          <w:szCs w:val="20"/>
        </w:rPr>
        <w:t xml:space="preserve"> IRR</w:t>
      </w:r>
    </w:p>
    <w:p w14:paraId="5B0A0E8C" w14:textId="637C7E6B" w:rsidR="000936DC" w:rsidRPr="00F43242" w:rsidRDefault="00675A37" w:rsidP="007C66CE">
      <w:pPr>
        <w:jc w:val="both"/>
        <w:rPr>
          <w:sz w:val="20"/>
          <w:szCs w:val="20"/>
        </w:rPr>
      </w:pPr>
      <w:r w:rsidRPr="00F43242">
        <w:rPr>
          <w:sz w:val="20"/>
          <w:szCs w:val="20"/>
        </w:rPr>
        <w:t xml:space="preserve">The </w:t>
      </w:r>
      <w:r w:rsidR="00A77256" w:rsidRPr="00F43242">
        <w:rPr>
          <w:sz w:val="20"/>
          <w:szCs w:val="20"/>
        </w:rPr>
        <w:t xml:space="preserve">commercial model of LNG terminal </w:t>
      </w:r>
      <w:r w:rsidR="00F2123D" w:rsidRPr="00F43242">
        <w:rPr>
          <w:sz w:val="20"/>
          <w:szCs w:val="20"/>
        </w:rPr>
        <w:t xml:space="preserve">depends on </w:t>
      </w:r>
      <w:r w:rsidR="007E6727" w:rsidRPr="00F43242">
        <w:rPr>
          <w:sz w:val="20"/>
          <w:szCs w:val="20"/>
        </w:rPr>
        <w:t xml:space="preserve">several </w:t>
      </w:r>
      <w:r w:rsidR="00EB1D62" w:rsidRPr="00F43242">
        <w:rPr>
          <w:sz w:val="20"/>
          <w:szCs w:val="20"/>
        </w:rPr>
        <w:t xml:space="preserve">variables that </w:t>
      </w:r>
      <w:r w:rsidR="00593A11" w:rsidRPr="00F43242">
        <w:rPr>
          <w:sz w:val="20"/>
          <w:szCs w:val="20"/>
        </w:rPr>
        <w:t>may</w:t>
      </w:r>
      <w:r w:rsidR="00EB1D62" w:rsidRPr="00F43242">
        <w:rPr>
          <w:sz w:val="20"/>
          <w:szCs w:val="20"/>
        </w:rPr>
        <w:t xml:space="preserve"> change</w:t>
      </w:r>
      <w:r w:rsidR="00593A11" w:rsidRPr="00F43242">
        <w:rPr>
          <w:sz w:val="20"/>
          <w:szCs w:val="20"/>
        </w:rPr>
        <w:t xml:space="preserve"> and influence the IRR</w:t>
      </w:r>
      <w:r w:rsidR="00EB1D62" w:rsidRPr="00F43242">
        <w:rPr>
          <w:sz w:val="20"/>
          <w:szCs w:val="20"/>
        </w:rPr>
        <w:t xml:space="preserve"> </w:t>
      </w:r>
      <w:r w:rsidR="00813E7F" w:rsidRPr="00F43242">
        <w:rPr>
          <w:sz w:val="20"/>
          <w:szCs w:val="20"/>
        </w:rPr>
        <w:t>of the project.</w:t>
      </w:r>
      <w:r w:rsidR="00EC29BB" w:rsidRPr="00F43242">
        <w:rPr>
          <w:sz w:val="20"/>
          <w:szCs w:val="20"/>
        </w:rPr>
        <w:t xml:space="preserve"> </w:t>
      </w:r>
      <w:r w:rsidR="002D0772" w:rsidRPr="00F43242">
        <w:rPr>
          <w:sz w:val="20"/>
          <w:szCs w:val="20"/>
        </w:rPr>
        <w:t xml:space="preserve">The </w:t>
      </w:r>
      <w:r w:rsidR="00AA405F" w:rsidRPr="00F43242">
        <w:rPr>
          <w:sz w:val="20"/>
          <w:szCs w:val="20"/>
        </w:rPr>
        <w:t xml:space="preserve">sensitivity </w:t>
      </w:r>
      <w:r w:rsidR="0019776D" w:rsidRPr="00F43242">
        <w:rPr>
          <w:sz w:val="20"/>
          <w:szCs w:val="20"/>
        </w:rPr>
        <w:t xml:space="preserve">analysis </w:t>
      </w:r>
      <w:r w:rsidR="00AA405F" w:rsidRPr="00F43242">
        <w:rPr>
          <w:sz w:val="20"/>
          <w:szCs w:val="20"/>
        </w:rPr>
        <w:t xml:space="preserve">has been carried </w:t>
      </w:r>
      <w:r w:rsidR="00176794" w:rsidRPr="00F43242">
        <w:rPr>
          <w:sz w:val="20"/>
          <w:szCs w:val="20"/>
        </w:rPr>
        <w:t>out</w:t>
      </w:r>
      <w:r w:rsidR="00AA405F" w:rsidRPr="00F43242">
        <w:rPr>
          <w:sz w:val="20"/>
          <w:szCs w:val="20"/>
        </w:rPr>
        <w:t xml:space="preserve"> to understand the </w:t>
      </w:r>
      <w:r w:rsidR="001F0614" w:rsidRPr="00F43242">
        <w:rPr>
          <w:sz w:val="20"/>
          <w:szCs w:val="20"/>
        </w:rPr>
        <w:t xml:space="preserve">impact of the </w:t>
      </w:r>
      <w:r w:rsidR="00467CAE" w:rsidRPr="00F43242">
        <w:rPr>
          <w:sz w:val="20"/>
          <w:szCs w:val="20"/>
        </w:rPr>
        <w:t>varying parameters</w:t>
      </w:r>
      <w:r w:rsidR="00311A39" w:rsidRPr="00F43242">
        <w:rPr>
          <w:sz w:val="20"/>
          <w:szCs w:val="20"/>
        </w:rPr>
        <w:t xml:space="preserve"> on the </w:t>
      </w:r>
      <w:r w:rsidR="00176794" w:rsidRPr="00F43242">
        <w:rPr>
          <w:sz w:val="20"/>
          <w:szCs w:val="20"/>
        </w:rPr>
        <w:t>portfolio and merchant</w:t>
      </w:r>
      <w:r w:rsidR="00F357DE" w:rsidRPr="00F43242">
        <w:rPr>
          <w:sz w:val="20"/>
          <w:szCs w:val="20"/>
        </w:rPr>
        <w:t xml:space="preserve"> </w:t>
      </w:r>
      <w:r w:rsidR="007A7BA0" w:rsidRPr="00F43242">
        <w:rPr>
          <w:sz w:val="20"/>
          <w:szCs w:val="20"/>
        </w:rPr>
        <w:t xml:space="preserve">commercial </w:t>
      </w:r>
      <w:r w:rsidR="007A7BA0" w:rsidRPr="00F43242">
        <w:rPr>
          <w:sz w:val="20"/>
          <w:szCs w:val="20"/>
        </w:rPr>
        <w:lastRenderedPageBreak/>
        <w:t xml:space="preserve">model </w:t>
      </w:r>
      <w:r w:rsidR="00F357DE" w:rsidRPr="00F43242">
        <w:rPr>
          <w:sz w:val="20"/>
          <w:szCs w:val="20"/>
        </w:rPr>
        <w:t xml:space="preserve">for the </w:t>
      </w:r>
      <w:r w:rsidR="007A7BA0" w:rsidRPr="00F43242">
        <w:rPr>
          <w:sz w:val="20"/>
          <w:szCs w:val="20"/>
        </w:rPr>
        <w:t>LNG liquefaction terminal</w:t>
      </w:r>
      <w:r w:rsidR="00F357DE" w:rsidRPr="00F43242">
        <w:rPr>
          <w:sz w:val="20"/>
          <w:szCs w:val="20"/>
        </w:rPr>
        <w:t>.</w:t>
      </w:r>
      <w:r w:rsidR="00DA31AA" w:rsidRPr="00F43242">
        <w:rPr>
          <w:sz w:val="20"/>
          <w:szCs w:val="20"/>
        </w:rPr>
        <w:t xml:space="preserve"> </w:t>
      </w:r>
      <w:r w:rsidR="00A5393E" w:rsidRPr="00F43242">
        <w:rPr>
          <w:sz w:val="20"/>
          <w:szCs w:val="20"/>
        </w:rPr>
        <w:t>Capacity and other parameters are kept same</w:t>
      </w:r>
      <w:r w:rsidR="00360B98" w:rsidRPr="00F43242">
        <w:rPr>
          <w:sz w:val="20"/>
          <w:szCs w:val="20"/>
        </w:rPr>
        <w:t xml:space="preserve"> for</w:t>
      </w:r>
      <w:r w:rsidR="00471E75" w:rsidRPr="00F43242">
        <w:rPr>
          <w:sz w:val="20"/>
          <w:szCs w:val="20"/>
        </w:rPr>
        <w:t xml:space="preserve"> the </w:t>
      </w:r>
      <w:r w:rsidR="001C5D2B" w:rsidRPr="00F43242">
        <w:rPr>
          <w:sz w:val="20"/>
          <w:szCs w:val="20"/>
        </w:rPr>
        <w:t>sensi</w:t>
      </w:r>
      <w:r w:rsidR="00260916" w:rsidRPr="00F43242">
        <w:rPr>
          <w:sz w:val="20"/>
          <w:szCs w:val="20"/>
        </w:rPr>
        <w:t xml:space="preserve">tivity </w:t>
      </w:r>
      <w:r w:rsidR="004E5CDF" w:rsidRPr="00F43242">
        <w:rPr>
          <w:sz w:val="20"/>
          <w:szCs w:val="20"/>
        </w:rPr>
        <w:t xml:space="preserve">analysis </w:t>
      </w:r>
      <w:r w:rsidR="00360B98" w:rsidRPr="00F43242">
        <w:rPr>
          <w:sz w:val="20"/>
          <w:szCs w:val="20"/>
        </w:rPr>
        <w:t xml:space="preserve">and </w:t>
      </w:r>
      <w:r w:rsidR="00C22F00" w:rsidRPr="00F43242">
        <w:rPr>
          <w:sz w:val="20"/>
          <w:szCs w:val="20"/>
        </w:rPr>
        <w:t>one parameter</w:t>
      </w:r>
      <w:r w:rsidR="00562307" w:rsidRPr="00F43242">
        <w:rPr>
          <w:sz w:val="20"/>
          <w:szCs w:val="20"/>
        </w:rPr>
        <w:t xml:space="preserve"> </w:t>
      </w:r>
      <w:r w:rsidR="009E0911" w:rsidRPr="00F43242">
        <w:rPr>
          <w:sz w:val="20"/>
          <w:szCs w:val="20"/>
        </w:rPr>
        <w:t>would be</w:t>
      </w:r>
      <w:r w:rsidR="006F74CB" w:rsidRPr="00F43242">
        <w:rPr>
          <w:sz w:val="20"/>
          <w:szCs w:val="20"/>
        </w:rPr>
        <w:t xml:space="preserve"> </w:t>
      </w:r>
      <w:r w:rsidR="00DE7D54" w:rsidRPr="00F43242">
        <w:rPr>
          <w:sz w:val="20"/>
          <w:szCs w:val="20"/>
        </w:rPr>
        <w:t xml:space="preserve">changed to </w:t>
      </w:r>
      <w:r w:rsidR="00B969FD" w:rsidRPr="00F43242">
        <w:rPr>
          <w:sz w:val="20"/>
          <w:szCs w:val="20"/>
        </w:rPr>
        <w:t>analyze the impact on the IRR.</w:t>
      </w:r>
    </w:p>
    <w:p w14:paraId="36A1281A" w14:textId="77777777" w:rsidR="00B969FD" w:rsidRDefault="00B969FD" w:rsidP="007C66CE">
      <w:pPr>
        <w:jc w:val="both"/>
      </w:pPr>
    </w:p>
    <w:p w14:paraId="1FDD3821" w14:textId="2BECF39B" w:rsidR="00B969FD" w:rsidRPr="00FB1F75" w:rsidRDefault="00782A45" w:rsidP="008815A2">
      <w:pPr>
        <w:pStyle w:val="ListParagraph"/>
        <w:numPr>
          <w:ilvl w:val="0"/>
          <w:numId w:val="7"/>
        </w:numPr>
        <w:jc w:val="both"/>
        <w:rPr>
          <w:rFonts w:ascii="Times New Roman" w:eastAsia="Times New Roman" w:hAnsi="Times New Roman" w:cs="Times New Roman"/>
          <w:b/>
          <w:color w:val="auto"/>
          <w:sz w:val="20"/>
          <w:szCs w:val="20"/>
        </w:rPr>
      </w:pPr>
      <w:r w:rsidRPr="00FB1F75">
        <w:rPr>
          <w:rFonts w:ascii="Times New Roman" w:eastAsia="Times New Roman" w:hAnsi="Times New Roman" w:cs="Times New Roman"/>
          <w:b/>
          <w:color w:val="auto"/>
          <w:sz w:val="20"/>
          <w:szCs w:val="20"/>
        </w:rPr>
        <w:t>Change in equity percentage in the LNG liquefaction terminal</w:t>
      </w:r>
      <w:r w:rsidR="002C4876" w:rsidRPr="00FB1F75">
        <w:rPr>
          <w:rFonts w:ascii="Times New Roman" w:eastAsia="Times New Roman" w:hAnsi="Times New Roman" w:cs="Times New Roman"/>
          <w:b/>
          <w:color w:val="auto"/>
          <w:sz w:val="20"/>
          <w:szCs w:val="20"/>
        </w:rPr>
        <w:t>:</w:t>
      </w:r>
    </w:p>
    <w:p w14:paraId="310E208D" w14:textId="30D20A66" w:rsidR="004A28C5" w:rsidRPr="004A28C5" w:rsidRDefault="00D5703F" w:rsidP="004A28C5">
      <w:pPr>
        <w:pStyle w:val="ListParagraph"/>
        <w:ind w:firstLine="0"/>
        <w:jc w:val="both"/>
        <w:rPr>
          <w:rFonts w:ascii="Times New Roman" w:eastAsia="Times New Roman" w:hAnsi="Times New Roman" w:cs="Times New Roman"/>
          <w:color w:val="auto"/>
          <w:sz w:val="24"/>
          <w:szCs w:val="24"/>
        </w:rPr>
      </w:pPr>
      <w:r>
        <w:rPr>
          <w:noProof/>
        </w:rPr>
        <w:drawing>
          <wp:inline distT="0" distB="0" distL="0" distR="0" wp14:anchorId="04E5BDA1" wp14:editId="552DD206">
            <wp:extent cx="6339840" cy="3169920"/>
            <wp:effectExtent l="0" t="0" r="3810" b="11430"/>
            <wp:docPr id="1056482669" name="Chart 1">
              <a:extLst xmlns:a="http://schemas.openxmlformats.org/drawingml/2006/main">
                <a:ext uri="{FF2B5EF4-FFF2-40B4-BE49-F238E27FC236}">
                  <a16:creationId xmlns:a16="http://schemas.microsoft.com/office/drawing/2014/main" id="{F73BDEE0-8A2E-BA82-CFBA-BA4CA09925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9196F31" w14:textId="77777777" w:rsidR="002C4876" w:rsidRDefault="002C4876" w:rsidP="002C4876">
      <w:pPr>
        <w:pStyle w:val="ListParagraph"/>
        <w:ind w:firstLine="0"/>
        <w:jc w:val="both"/>
      </w:pPr>
    </w:p>
    <w:p w14:paraId="39B8AC37" w14:textId="00408D86" w:rsidR="00493161" w:rsidRPr="00F43242" w:rsidRDefault="0011253F" w:rsidP="001D248C">
      <w:pPr>
        <w:pStyle w:val="ListParagraph"/>
        <w:ind w:firstLine="0"/>
        <w:jc w:val="both"/>
        <w:rPr>
          <w:rFonts w:ascii="Times New Roman" w:hAnsi="Times New Roman" w:cs="Times New Roman"/>
          <w:sz w:val="20"/>
          <w:szCs w:val="20"/>
        </w:rPr>
      </w:pPr>
      <w:r w:rsidRPr="00F43242">
        <w:rPr>
          <w:rFonts w:ascii="Times New Roman" w:hAnsi="Times New Roman" w:cs="Times New Roman"/>
          <w:sz w:val="20"/>
          <w:szCs w:val="20"/>
        </w:rPr>
        <w:t xml:space="preserve">It is observed that with </w:t>
      </w:r>
      <w:r w:rsidR="00650023" w:rsidRPr="00F43242">
        <w:rPr>
          <w:rFonts w:ascii="Times New Roman" w:hAnsi="Times New Roman" w:cs="Times New Roman"/>
          <w:sz w:val="20"/>
          <w:szCs w:val="20"/>
        </w:rPr>
        <w:t xml:space="preserve">the </w:t>
      </w:r>
      <w:r w:rsidR="008664CD" w:rsidRPr="00F43242">
        <w:rPr>
          <w:rFonts w:ascii="Times New Roman" w:hAnsi="Times New Roman" w:cs="Times New Roman"/>
          <w:sz w:val="20"/>
          <w:szCs w:val="20"/>
        </w:rPr>
        <w:t>increa</w:t>
      </w:r>
      <w:r w:rsidR="002B3794" w:rsidRPr="00F43242">
        <w:rPr>
          <w:rFonts w:ascii="Times New Roman" w:hAnsi="Times New Roman" w:cs="Times New Roman"/>
          <w:sz w:val="20"/>
          <w:szCs w:val="20"/>
        </w:rPr>
        <w:t>se in</w:t>
      </w:r>
      <w:r w:rsidR="008664CD" w:rsidRPr="00F43242">
        <w:rPr>
          <w:rFonts w:ascii="Times New Roman" w:hAnsi="Times New Roman" w:cs="Times New Roman"/>
          <w:sz w:val="20"/>
          <w:szCs w:val="20"/>
        </w:rPr>
        <w:t xml:space="preserve"> equity </w:t>
      </w:r>
      <w:r w:rsidR="00650023" w:rsidRPr="00F43242">
        <w:rPr>
          <w:rFonts w:ascii="Times New Roman" w:hAnsi="Times New Roman" w:cs="Times New Roman"/>
          <w:sz w:val="20"/>
          <w:szCs w:val="20"/>
        </w:rPr>
        <w:t>percentage</w:t>
      </w:r>
      <w:r w:rsidR="008664CD" w:rsidRPr="00F43242">
        <w:rPr>
          <w:rFonts w:ascii="Times New Roman" w:hAnsi="Times New Roman" w:cs="Times New Roman"/>
          <w:sz w:val="20"/>
          <w:szCs w:val="20"/>
        </w:rPr>
        <w:t xml:space="preserve"> in the LNG </w:t>
      </w:r>
      <w:r w:rsidR="003671A4" w:rsidRPr="00F43242">
        <w:rPr>
          <w:rFonts w:ascii="Times New Roman" w:hAnsi="Times New Roman" w:cs="Times New Roman"/>
          <w:sz w:val="20"/>
          <w:szCs w:val="20"/>
        </w:rPr>
        <w:t xml:space="preserve">terminal, IRR </w:t>
      </w:r>
      <w:r w:rsidR="00F2463D" w:rsidRPr="00F43242">
        <w:rPr>
          <w:rFonts w:ascii="Times New Roman" w:hAnsi="Times New Roman" w:cs="Times New Roman"/>
          <w:sz w:val="20"/>
          <w:szCs w:val="20"/>
        </w:rPr>
        <w:t xml:space="preserve">for investment </w:t>
      </w:r>
      <w:r w:rsidR="003671A4" w:rsidRPr="00F43242">
        <w:rPr>
          <w:rFonts w:ascii="Times New Roman" w:hAnsi="Times New Roman" w:cs="Times New Roman"/>
          <w:sz w:val="20"/>
          <w:szCs w:val="20"/>
        </w:rPr>
        <w:t xml:space="preserve">for both </w:t>
      </w:r>
      <w:r w:rsidR="00A90CBC" w:rsidRPr="00F43242">
        <w:rPr>
          <w:rFonts w:ascii="Times New Roman" w:hAnsi="Times New Roman" w:cs="Times New Roman"/>
          <w:sz w:val="20"/>
          <w:szCs w:val="20"/>
        </w:rPr>
        <w:t>portfolio</w:t>
      </w:r>
      <w:r w:rsidR="00895751" w:rsidRPr="00F43242">
        <w:rPr>
          <w:rFonts w:ascii="Times New Roman" w:hAnsi="Times New Roman" w:cs="Times New Roman"/>
          <w:sz w:val="20"/>
          <w:szCs w:val="20"/>
        </w:rPr>
        <w:t xml:space="preserve"> and merchant compani</w:t>
      </w:r>
      <w:r w:rsidR="00B50FFB" w:rsidRPr="00F43242">
        <w:rPr>
          <w:rFonts w:ascii="Times New Roman" w:hAnsi="Times New Roman" w:cs="Times New Roman"/>
          <w:sz w:val="20"/>
          <w:szCs w:val="20"/>
        </w:rPr>
        <w:t xml:space="preserve">es would </w:t>
      </w:r>
      <w:r w:rsidR="002B3794" w:rsidRPr="00F43242">
        <w:rPr>
          <w:rFonts w:ascii="Times New Roman" w:hAnsi="Times New Roman" w:cs="Times New Roman"/>
          <w:sz w:val="20"/>
          <w:szCs w:val="20"/>
        </w:rPr>
        <w:t xml:space="preserve">decrease. </w:t>
      </w:r>
      <w:r w:rsidR="001D248C" w:rsidRPr="00F43242">
        <w:rPr>
          <w:rFonts w:ascii="Times New Roman" w:hAnsi="Times New Roman" w:cs="Times New Roman"/>
          <w:sz w:val="20"/>
          <w:szCs w:val="20"/>
        </w:rPr>
        <w:t>Portfolio and merchant companies</w:t>
      </w:r>
      <w:r w:rsidR="002200AF" w:rsidRPr="00F43242">
        <w:rPr>
          <w:rFonts w:ascii="Times New Roman" w:hAnsi="Times New Roman" w:cs="Times New Roman"/>
          <w:sz w:val="20"/>
          <w:szCs w:val="20"/>
        </w:rPr>
        <w:t>,</w:t>
      </w:r>
      <w:r w:rsidR="001F09AE" w:rsidRPr="00F43242">
        <w:rPr>
          <w:rFonts w:ascii="Times New Roman" w:hAnsi="Times New Roman" w:cs="Times New Roman"/>
          <w:sz w:val="20"/>
          <w:szCs w:val="20"/>
        </w:rPr>
        <w:t xml:space="preserve"> based on th</w:t>
      </w:r>
      <w:r w:rsidR="008125E7" w:rsidRPr="00F43242">
        <w:rPr>
          <w:rFonts w:ascii="Times New Roman" w:hAnsi="Times New Roman" w:cs="Times New Roman"/>
          <w:sz w:val="20"/>
          <w:szCs w:val="20"/>
        </w:rPr>
        <w:t>eir preference</w:t>
      </w:r>
      <w:r w:rsidR="002200AF" w:rsidRPr="00F43242">
        <w:rPr>
          <w:rFonts w:ascii="Times New Roman" w:hAnsi="Times New Roman" w:cs="Times New Roman"/>
          <w:sz w:val="20"/>
          <w:szCs w:val="20"/>
        </w:rPr>
        <w:t xml:space="preserve"> for asset-light </w:t>
      </w:r>
      <w:r w:rsidR="00C23621" w:rsidRPr="00F43242">
        <w:rPr>
          <w:rFonts w:ascii="Times New Roman" w:hAnsi="Times New Roman" w:cs="Times New Roman"/>
          <w:sz w:val="20"/>
          <w:szCs w:val="20"/>
        </w:rPr>
        <w:t xml:space="preserve">or </w:t>
      </w:r>
      <w:r w:rsidR="00BD3AFB" w:rsidRPr="00F43242">
        <w:rPr>
          <w:rFonts w:ascii="Times New Roman" w:hAnsi="Times New Roman" w:cs="Times New Roman"/>
          <w:sz w:val="20"/>
          <w:szCs w:val="20"/>
        </w:rPr>
        <w:t>asset-heavy</w:t>
      </w:r>
      <w:r w:rsidR="00C23621" w:rsidRPr="00F43242">
        <w:rPr>
          <w:rFonts w:ascii="Times New Roman" w:hAnsi="Times New Roman" w:cs="Times New Roman"/>
          <w:sz w:val="20"/>
          <w:szCs w:val="20"/>
        </w:rPr>
        <w:t xml:space="preserve">, can choose optimum </w:t>
      </w:r>
      <w:r w:rsidR="004B45D5" w:rsidRPr="00F43242">
        <w:rPr>
          <w:rFonts w:ascii="Times New Roman" w:hAnsi="Times New Roman" w:cs="Times New Roman"/>
          <w:sz w:val="20"/>
          <w:szCs w:val="20"/>
        </w:rPr>
        <w:t xml:space="preserve">equity in the LNG terminal to maximize </w:t>
      </w:r>
      <w:r w:rsidR="008A12A6" w:rsidRPr="00F43242">
        <w:rPr>
          <w:rFonts w:ascii="Times New Roman" w:hAnsi="Times New Roman" w:cs="Times New Roman"/>
          <w:sz w:val="20"/>
          <w:szCs w:val="20"/>
        </w:rPr>
        <w:t>their</w:t>
      </w:r>
      <w:r w:rsidR="004B45D5" w:rsidRPr="00F43242">
        <w:rPr>
          <w:rFonts w:ascii="Times New Roman" w:hAnsi="Times New Roman" w:cs="Times New Roman"/>
          <w:sz w:val="20"/>
          <w:szCs w:val="20"/>
        </w:rPr>
        <w:t xml:space="preserve"> IRR</w:t>
      </w:r>
      <w:r w:rsidR="008A12A6" w:rsidRPr="00F43242">
        <w:rPr>
          <w:rFonts w:ascii="Times New Roman" w:hAnsi="Times New Roman" w:cs="Times New Roman"/>
          <w:sz w:val="20"/>
          <w:szCs w:val="20"/>
        </w:rPr>
        <w:t>.</w:t>
      </w:r>
      <w:r w:rsidR="001D248C" w:rsidRPr="00F43242">
        <w:rPr>
          <w:rFonts w:ascii="Times New Roman" w:hAnsi="Times New Roman" w:cs="Times New Roman"/>
          <w:sz w:val="20"/>
          <w:szCs w:val="20"/>
        </w:rPr>
        <w:t xml:space="preserve"> </w:t>
      </w:r>
      <w:r w:rsidR="00100A8C" w:rsidRPr="00F43242">
        <w:rPr>
          <w:rFonts w:ascii="Times New Roman" w:hAnsi="Times New Roman" w:cs="Times New Roman"/>
          <w:sz w:val="20"/>
          <w:szCs w:val="20"/>
        </w:rPr>
        <w:t xml:space="preserve">Suppose portfolio and merchant companies prefer to be </w:t>
      </w:r>
      <w:r w:rsidR="00F2463D" w:rsidRPr="00F43242">
        <w:rPr>
          <w:rFonts w:ascii="Times New Roman" w:hAnsi="Times New Roman" w:cs="Times New Roman"/>
          <w:sz w:val="20"/>
          <w:szCs w:val="20"/>
        </w:rPr>
        <w:t>asset light</w:t>
      </w:r>
      <w:r w:rsidR="00100A8C" w:rsidRPr="00F43242">
        <w:rPr>
          <w:rFonts w:ascii="Times New Roman" w:hAnsi="Times New Roman" w:cs="Times New Roman"/>
          <w:sz w:val="20"/>
          <w:szCs w:val="20"/>
        </w:rPr>
        <w:t>. In that case,</w:t>
      </w:r>
      <w:r w:rsidR="0052164E" w:rsidRPr="00F43242">
        <w:rPr>
          <w:rFonts w:ascii="Times New Roman" w:hAnsi="Times New Roman" w:cs="Times New Roman"/>
          <w:sz w:val="20"/>
          <w:szCs w:val="20"/>
        </w:rPr>
        <w:t xml:space="preserve"> </w:t>
      </w:r>
      <w:r w:rsidR="00D76C2B" w:rsidRPr="00F43242">
        <w:rPr>
          <w:rFonts w:ascii="Times New Roman" w:hAnsi="Times New Roman" w:cs="Times New Roman"/>
          <w:sz w:val="20"/>
          <w:szCs w:val="20"/>
        </w:rPr>
        <w:t xml:space="preserve">they can choose to </w:t>
      </w:r>
      <w:r w:rsidR="00D1436E" w:rsidRPr="00F43242">
        <w:rPr>
          <w:rFonts w:ascii="Times New Roman" w:hAnsi="Times New Roman" w:cs="Times New Roman"/>
          <w:sz w:val="20"/>
          <w:szCs w:val="20"/>
        </w:rPr>
        <w:t xml:space="preserve">have </w:t>
      </w:r>
      <w:r w:rsidR="00F260F6" w:rsidRPr="00F43242">
        <w:rPr>
          <w:rFonts w:ascii="Times New Roman" w:hAnsi="Times New Roman" w:cs="Times New Roman"/>
          <w:sz w:val="20"/>
          <w:szCs w:val="20"/>
        </w:rPr>
        <w:t xml:space="preserve">smaller equity in the LNG terminal </w:t>
      </w:r>
      <w:r w:rsidR="00F06FFB" w:rsidRPr="00F43242">
        <w:rPr>
          <w:rFonts w:ascii="Times New Roman" w:hAnsi="Times New Roman" w:cs="Times New Roman"/>
          <w:sz w:val="20"/>
          <w:szCs w:val="20"/>
        </w:rPr>
        <w:t xml:space="preserve">and negotiate </w:t>
      </w:r>
      <w:r w:rsidR="009E5827" w:rsidRPr="00F43242">
        <w:rPr>
          <w:rFonts w:ascii="Times New Roman" w:hAnsi="Times New Roman" w:cs="Times New Roman"/>
          <w:sz w:val="20"/>
          <w:szCs w:val="20"/>
        </w:rPr>
        <w:t>with o</w:t>
      </w:r>
      <w:r w:rsidR="003246BB" w:rsidRPr="00F43242">
        <w:rPr>
          <w:rFonts w:ascii="Times New Roman" w:hAnsi="Times New Roman" w:cs="Times New Roman"/>
          <w:sz w:val="20"/>
          <w:szCs w:val="20"/>
        </w:rPr>
        <w:t>perating</w:t>
      </w:r>
      <w:r w:rsidR="009E5827" w:rsidRPr="00F43242">
        <w:rPr>
          <w:rFonts w:ascii="Times New Roman" w:hAnsi="Times New Roman" w:cs="Times New Roman"/>
          <w:sz w:val="20"/>
          <w:szCs w:val="20"/>
        </w:rPr>
        <w:t xml:space="preserve"> partners </w:t>
      </w:r>
      <w:r w:rsidR="00F06FFB" w:rsidRPr="00F43242">
        <w:rPr>
          <w:rFonts w:ascii="Times New Roman" w:hAnsi="Times New Roman" w:cs="Times New Roman"/>
          <w:sz w:val="20"/>
          <w:szCs w:val="20"/>
        </w:rPr>
        <w:t>to have</w:t>
      </w:r>
      <w:r w:rsidR="005E0AFC" w:rsidRPr="00F43242">
        <w:rPr>
          <w:rFonts w:ascii="Times New Roman" w:hAnsi="Times New Roman" w:cs="Times New Roman"/>
          <w:sz w:val="20"/>
          <w:szCs w:val="20"/>
        </w:rPr>
        <w:t xml:space="preserve"> offtake </w:t>
      </w:r>
      <w:r w:rsidR="000A0602" w:rsidRPr="00F43242">
        <w:rPr>
          <w:rFonts w:ascii="Times New Roman" w:hAnsi="Times New Roman" w:cs="Times New Roman"/>
          <w:sz w:val="20"/>
          <w:szCs w:val="20"/>
        </w:rPr>
        <w:t>agreements</w:t>
      </w:r>
      <w:r w:rsidR="003246BB" w:rsidRPr="00F43242">
        <w:rPr>
          <w:rFonts w:ascii="Times New Roman" w:hAnsi="Times New Roman" w:cs="Times New Roman"/>
          <w:sz w:val="20"/>
          <w:szCs w:val="20"/>
        </w:rPr>
        <w:t xml:space="preserve"> for </w:t>
      </w:r>
      <w:r w:rsidR="0070493E" w:rsidRPr="00F43242">
        <w:rPr>
          <w:rFonts w:ascii="Times New Roman" w:hAnsi="Times New Roman" w:cs="Times New Roman"/>
          <w:sz w:val="20"/>
          <w:szCs w:val="20"/>
        </w:rPr>
        <w:t>most</w:t>
      </w:r>
      <w:r w:rsidR="00D00BD8" w:rsidRPr="00F43242">
        <w:rPr>
          <w:rFonts w:ascii="Times New Roman" w:hAnsi="Times New Roman" w:cs="Times New Roman"/>
          <w:sz w:val="20"/>
          <w:szCs w:val="20"/>
        </w:rPr>
        <w:t xml:space="preserve"> of the LNG </w:t>
      </w:r>
      <w:r w:rsidR="00EF683A" w:rsidRPr="00F43242">
        <w:rPr>
          <w:rFonts w:ascii="Times New Roman" w:hAnsi="Times New Roman" w:cs="Times New Roman"/>
          <w:sz w:val="20"/>
          <w:szCs w:val="20"/>
        </w:rPr>
        <w:t xml:space="preserve">terminal </w:t>
      </w:r>
      <w:r w:rsidR="00D00BD8" w:rsidRPr="00F43242">
        <w:rPr>
          <w:rFonts w:ascii="Times New Roman" w:hAnsi="Times New Roman" w:cs="Times New Roman"/>
          <w:sz w:val="20"/>
          <w:szCs w:val="20"/>
        </w:rPr>
        <w:t>capacity</w:t>
      </w:r>
      <w:r w:rsidR="000A0602" w:rsidRPr="00F43242">
        <w:rPr>
          <w:rFonts w:ascii="Times New Roman" w:hAnsi="Times New Roman" w:cs="Times New Roman"/>
          <w:sz w:val="20"/>
          <w:szCs w:val="20"/>
        </w:rPr>
        <w:t>.</w:t>
      </w:r>
      <w:r w:rsidR="005E0AFC" w:rsidRPr="00F43242">
        <w:rPr>
          <w:rFonts w:ascii="Times New Roman" w:hAnsi="Times New Roman" w:cs="Times New Roman"/>
          <w:sz w:val="20"/>
          <w:szCs w:val="20"/>
        </w:rPr>
        <w:t xml:space="preserve"> </w:t>
      </w:r>
      <w:r w:rsidR="009E5827" w:rsidRPr="00F43242">
        <w:rPr>
          <w:rFonts w:ascii="Times New Roman" w:hAnsi="Times New Roman" w:cs="Times New Roman"/>
          <w:sz w:val="20"/>
          <w:szCs w:val="20"/>
        </w:rPr>
        <w:t>Just like ConocoPhillips</w:t>
      </w:r>
      <w:r w:rsidR="00EF683A" w:rsidRPr="00F43242">
        <w:rPr>
          <w:rFonts w:ascii="Times New Roman" w:hAnsi="Times New Roman" w:cs="Times New Roman"/>
          <w:sz w:val="20"/>
          <w:szCs w:val="20"/>
        </w:rPr>
        <w:t xml:space="preserve"> </w:t>
      </w:r>
      <w:r w:rsidR="00021D38" w:rsidRPr="00F43242">
        <w:rPr>
          <w:rFonts w:ascii="Times New Roman" w:hAnsi="Times New Roman" w:cs="Times New Roman"/>
          <w:sz w:val="20"/>
          <w:szCs w:val="20"/>
        </w:rPr>
        <w:t>has</w:t>
      </w:r>
      <w:r w:rsidR="00850D73" w:rsidRPr="00F43242">
        <w:rPr>
          <w:rFonts w:ascii="Times New Roman" w:hAnsi="Times New Roman" w:cs="Times New Roman"/>
          <w:sz w:val="20"/>
          <w:szCs w:val="20"/>
        </w:rPr>
        <w:t xml:space="preserve"> </w:t>
      </w:r>
      <w:r w:rsidR="00C67046" w:rsidRPr="00F43242">
        <w:rPr>
          <w:rFonts w:ascii="Times New Roman" w:hAnsi="Times New Roman" w:cs="Times New Roman"/>
          <w:sz w:val="20"/>
          <w:szCs w:val="20"/>
        </w:rPr>
        <w:t>acquired</w:t>
      </w:r>
      <w:r w:rsidR="00AF29AC" w:rsidRPr="00F43242">
        <w:rPr>
          <w:rFonts w:ascii="Times New Roman" w:hAnsi="Times New Roman" w:cs="Times New Roman"/>
          <w:sz w:val="20"/>
          <w:szCs w:val="20"/>
        </w:rPr>
        <w:t xml:space="preserve"> 30% equity in the LNG terminals </w:t>
      </w:r>
      <w:r w:rsidR="00021D38" w:rsidRPr="00F43242">
        <w:rPr>
          <w:rFonts w:ascii="Times New Roman" w:hAnsi="Times New Roman" w:cs="Times New Roman"/>
          <w:sz w:val="20"/>
          <w:szCs w:val="20"/>
        </w:rPr>
        <w:t xml:space="preserve">in </w:t>
      </w:r>
      <w:r w:rsidR="00041461" w:rsidRPr="00F43242">
        <w:rPr>
          <w:rFonts w:ascii="Times New Roman" w:hAnsi="Times New Roman" w:cs="Times New Roman"/>
          <w:sz w:val="20"/>
          <w:szCs w:val="20"/>
        </w:rPr>
        <w:t xml:space="preserve">the </w:t>
      </w:r>
      <w:r w:rsidR="00021D38" w:rsidRPr="00F43242">
        <w:rPr>
          <w:rFonts w:ascii="Times New Roman" w:hAnsi="Times New Roman" w:cs="Times New Roman"/>
          <w:sz w:val="20"/>
          <w:szCs w:val="20"/>
        </w:rPr>
        <w:t xml:space="preserve">US, Qatar, and Australia and </w:t>
      </w:r>
      <w:r w:rsidR="00FA0431" w:rsidRPr="00F43242">
        <w:rPr>
          <w:rFonts w:ascii="Times New Roman" w:hAnsi="Times New Roman" w:cs="Times New Roman"/>
          <w:sz w:val="20"/>
          <w:szCs w:val="20"/>
        </w:rPr>
        <w:t xml:space="preserve">negotiated well </w:t>
      </w:r>
      <w:r w:rsidR="00156286" w:rsidRPr="00F43242">
        <w:rPr>
          <w:rFonts w:ascii="Times New Roman" w:hAnsi="Times New Roman" w:cs="Times New Roman"/>
          <w:sz w:val="20"/>
          <w:szCs w:val="20"/>
        </w:rPr>
        <w:t xml:space="preserve">in each terminal </w:t>
      </w:r>
      <w:r w:rsidR="00FA0431" w:rsidRPr="00F43242">
        <w:rPr>
          <w:rFonts w:ascii="Times New Roman" w:hAnsi="Times New Roman" w:cs="Times New Roman"/>
          <w:sz w:val="20"/>
          <w:szCs w:val="20"/>
        </w:rPr>
        <w:t>to have</w:t>
      </w:r>
      <w:r w:rsidR="003D6303" w:rsidRPr="00F43242">
        <w:rPr>
          <w:rFonts w:ascii="Times New Roman" w:hAnsi="Times New Roman" w:cs="Times New Roman"/>
          <w:sz w:val="20"/>
          <w:szCs w:val="20"/>
        </w:rPr>
        <w:t xml:space="preserve"> </w:t>
      </w:r>
      <w:r w:rsidR="005168D2" w:rsidRPr="00F43242">
        <w:rPr>
          <w:rFonts w:ascii="Times New Roman" w:hAnsi="Times New Roman" w:cs="Times New Roman"/>
          <w:sz w:val="20"/>
          <w:szCs w:val="20"/>
        </w:rPr>
        <w:t xml:space="preserve">a </w:t>
      </w:r>
      <w:r w:rsidR="004041A0" w:rsidRPr="00F43242">
        <w:rPr>
          <w:rFonts w:ascii="Times New Roman" w:hAnsi="Times New Roman" w:cs="Times New Roman"/>
          <w:sz w:val="20"/>
          <w:szCs w:val="20"/>
        </w:rPr>
        <w:t xml:space="preserve">long-term </w:t>
      </w:r>
      <w:r w:rsidR="007E70F1" w:rsidRPr="00F43242">
        <w:rPr>
          <w:rFonts w:ascii="Times New Roman" w:hAnsi="Times New Roman" w:cs="Times New Roman"/>
          <w:sz w:val="20"/>
          <w:szCs w:val="20"/>
        </w:rPr>
        <w:t xml:space="preserve">offtake agreement </w:t>
      </w:r>
      <w:r w:rsidR="00465339" w:rsidRPr="00F43242">
        <w:rPr>
          <w:rFonts w:ascii="Times New Roman" w:hAnsi="Times New Roman" w:cs="Times New Roman"/>
          <w:sz w:val="20"/>
          <w:szCs w:val="20"/>
        </w:rPr>
        <w:t xml:space="preserve">of </w:t>
      </w:r>
      <w:r w:rsidR="00EF59BD" w:rsidRPr="00F43242">
        <w:rPr>
          <w:rFonts w:ascii="Times New Roman" w:hAnsi="Times New Roman" w:cs="Times New Roman"/>
          <w:sz w:val="20"/>
          <w:szCs w:val="20"/>
        </w:rPr>
        <w:t>more than 4</w:t>
      </w:r>
      <w:r w:rsidR="00465339" w:rsidRPr="00F43242">
        <w:rPr>
          <w:rFonts w:ascii="Times New Roman" w:hAnsi="Times New Roman" w:cs="Times New Roman"/>
          <w:sz w:val="20"/>
          <w:szCs w:val="20"/>
        </w:rPr>
        <w:t>5</w:t>
      </w:r>
      <w:r w:rsidR="00EF59BD" w:rsidRPr="00F43242">
        <w:rPr>
          <w:rFonts w:ascii="Times New Roman" w:hAnsi="Times New Roman" w:cs="Times New Roman"/>
          <w:sz w:val="20"/>
          <w:szCs w:val="20"/>
        </w:rPr>
        <w:t xml:space="preserve">% </w:t>
      </w:r>
      <w:r w:rsidR="00AC20F5" w:rsidRPr="00F43242">
        <w:rPr>
          <w:rFonts w:ascii="Times New Roman" w:hAnsi="Times New Roman" w:cs="Times New Roman"/>
          <w:sz w:val="20"/>
          <w:szCs w:val="20"/>
        </w:rPr>
        <w:t xml:space="preserve">capacity of the LNG liquefaction terminal </w:t>
      </w:r>
      <w:r w:rsidR="007030AE" w:rsidRPr="00F43242">
        <w:rPr>
          <w:rFonts w:ascii="Times New Roman" w:hAnsi="Times New Roman" w:cs="Times New Roman"/>
          <w:sz w:val="20"/>
          <w:szCs w:val="20"/>
        </w:rPr>
        <w:t>for further trading</w:t>
      </w:r>
      <w:r w:rsidR="002646D4" w:rsidRPr="00F43242">
        <w:rPr>
          <w:rFonts w:ascii="Times New Roman" w:hAnsi="Times New Roman" w:cs="Times New Roman"/>
          <w:sz w:val="20"/>
          <w:szCs w:val="20"/>
        </w:rPr>
        <w:t xml:space="preserve"> with LNG customers. </w:t>
      </w:r>
    </w:p>
    <w:p w14:paraId="6EA5DD4D" w14:textId="77777777" w:rsidR="000C0A23" w:rsidRDefault="000C0A23" w:rsidP="00493161">
      <w:pPr>
        <w:pStyle w:val="ListParagraph"/>
        <w:ind w:firstLine="0"/>
        <w:jc w:val="both"/>
      </w:pPr>
    </w:p>
    <w:p w14:paraId="7856DBF5" w14:textId="398D969D" w:rsidR="00D13663" w:rsidRPr="00803C04" w:rsidRDefault="00F1169E" w:rsidP="00FB1F75">
      <w:pPr>
        <w:pStyle w:val="ListParagraph"/>
        <w:numPr>
          <w:ilvl w:val="0"/>
          <w:numId w:val="7"/>
        </w:numPr>
        <w:rPr>
          <w:color w:val="ED7D31" w:themeColor="accent2"/>
          <w:szCs w:val="19"/>
        </w:rPr>
      </w:pPr>
      <w:r w:rsidRPr="00FB1F75">
        <w:rPr>
          <w:rFonts w:ascii="Times New Roman" w:eastAsia="Times New Roman" w:hAnsi="Times New Roman" w:cs="Times New Roman"/>
          <w:b/>
          <w:color w:val="auto"/>
          <w:sz w:val="20"/>
          <w:szCs w:val="20"/>
        </w:rPr>
        <w:t xml:space="preserve">Change in </w:t>
      </w:r>
      <w:r w:rsidR="00D519EB" w:rsidRPr="00FB1F75">
        <w:rPr>
          <w:rFonts w:ascii="Times New Roman" w:eastAsia="Times New Roman" w:hAnsi="Times New Roman" w:cs="Times New Roman"/>
          <w:b/>
          <w:color w:val="auto"/>
          <w:sz w:val="20"/>
          <w:szCs w:val="20"/>
        </w:rPr>
        <w:t xml:space="preserve">percentage of short-term contract in overall contracts </w:t>
      </w:r>
      <w:r w:rsidR="00246917" w:rsidRPr="00FB1F75">
        <w:rPr>
          <w:rFonts w:ascii="Times New Roman" w:eastAsia="Times New Roman" w:hAnsi="Times New Roman" w:cs="Times New Roman"/>
          <w:b/>
          <w:color w:val="auto"/>
          <w:sz w:val="20"/>
          <w:szCs w:val="20"/>
        </w:rPr>
        <w:t>of LNG</w:t>
      </w:r>
      <w:r w:rsidR="00FB69B5" w:rsidRPr="00FB1F75">
        <w:rPr>
          <w:rFonts w:ascii="Times New Roman" w:eastAsia="Times New Roman" w:hAnsi="Times New Roman" w:cs="Times New Roman"/>
          <w:b/>
          <w:color w:val="auto"/>
          <w:sz w:val="20"/>
          <w:szCs w:val="20"/>
        </w:rPr>
        <w:t>:</w:t>
      </w:r>
      <w:r w:rsidR="00F124FF">
        <w:rPr>
          <w:noProof/>
        </w:rPr>
        <w:drawing>
          <wp:inline distT="0" distB="0" distL="0" distR="0" wp14:anchorId="5F92780E" wp14:editId="0A4D499D">
            <wp:extent cx="6172200" cy="3368040"/>
            <wp:effectExtent l="0" t="0" r="0" b="3810"/>
            <wp:docPr id="1652893466" name="Chart 1">
              <a:extLst xmlns:a="http://schemas.openxmlformats.org/drawingml/2006/main">
                <a:ext uri="{FF2B5EF4-FFF2-40B4-BE49-F238E27FC236}">
                  <a16:creationId xmlns:a16="http://schemas.microsoft.com/office/drawing/2014/main" id="{14F4B3C0-FF26-C010-848E-FF574D2E3B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bookmarkEnd w:id="1"/>
    <w:p w14:paraId="6FB31174" w14:textId="77777777" w:rsidR="00803C04" w:rsidRDefault="00803C04" w:rsidP="00803C04">
      <w:pPr>
        <w:rPr>
          <w:rFonts w:ascii="Arial" w:eastAsia="Arial" w:hAnsi="Arial" w:cs="Arial"/>
          <w:noProof/>
          <w:color w:val="000000"/>
          <w:sz w:val="19"/>
          <w:szCs w:val="22"/>
        </w:rPr>
      </w:pPr>
    </w:p>
    <w:p w14:paraId="401DE324" w14:textId="310615D5" w:rsidR="00803C04" w:rsidRDefault="000C59ED" w:rsidP="009A0ECD">
      <w:pPr>
        <w:tabs>
          <w:tab w:val="left" w:pos="6164"/>
        </w:tabs>
        <w:jc w:val="both"/>
        <w:rPr>
          <w:rFonts w:eastAsia="Arial"/>
          <w:sz w:val="20"/>
          <w:szCs w:val="20"/>
        </w:rPr>
      </w:pPr>
      <w:r w:rsidRPr="00F43242">
        <w:rPr>
          <w:rFonts w:eastAsia="Arial"/>
          <w:sz w:val="20"/>
          <w:szCs w:val="20"/>
        </w:rPr>
        <w:t xml:space="preserve">IRR of </w:t>
      </w:r>
      <w:r w:rsidR="00F2463D" w:rsidRPr="00F43242">
        <w:rPr>
          <w:rFonts w:eastAsia="Arial"/>
          <w:sz w:val="20"/>
          <w:szCs w:val="20"/>
        </w:rPr>
        <w:t xml:space="preserve">investment in </w:t>
      </w:r>
      <w:r w:rsidR="001379F1" w:rsidRPr="00F43242">
        <w:rPr>
          <w:rFonts w:eastAsia="Arial"/>
          <w:sz w:val="20"/>
          <w:szCs w:val="20"/>
        </w:rPr>
        <w:t xml:space="preserve">LNG </w:t>
      </w:r>
      <w:r w:rsidR="00802494" w:rsidRPr="00F43242">
        <w:rPr>
          <w:rFonts w:eastAsia="Arial"/>
          <w:sz w:val="20"/>
          <w:szCs w:val="20"/>
        </w:rPr>
        <w:t>terminals</w:t>
      </w:r>
      <w:r w:rsidR="001379F1" w:rsidRPr="00F43242">
        <w:rPr>
          <w:rFonts w:eastAsia="Arial"/>
          <w:sz w:val="20"/>
          <w:szCs w:val="20"/>
        </w:rPr>
        <w:t xml:space="preserve"> for </w:t>
      </w:r>
      <w:r w:rsidRPr="00F43242">
        <w:rPr>
          <w:rFonts w:eastAsia="Arial"/>
          <w:sz w:val="20"/>
          <w:szCs w:val="20"/>
        </w:rPr>
        <w:t>both portfolio and merchant companies increase</w:t>
      </w:r>
      <w:r w:rsidR="00EB0C32" w:rsidRPr="00F43242">
        <w:rPr>
          <w:rFonts w:eastAsia="Arial"/>
          <w:sz w:val="20"/>
          <w:szCs w:val="20"/>
        </w:rPr>
        <w:t xml:space="preserve">s with </w:t>
      </w:r>
      <w:r w:rsidR="0023159A" w:rsidRPr="00F43242">
        <w:rPr>
          <w:rFonts w:eastAsia="Arial"/>
          <w:sz w:val="20"/>
          <w:szCs w:val="20"/>
        </w:rPr>
        <w:t xml:space="preserve">the </w:t>
      </w:r>
      <w:r w:rsidR="007E0E4E" w:rsidRPr="00F43242">
        <w:rPr>
          <w:rFonts w:eastAsia="Arial"/>
          <w:sz w:val="20"/>
          <w:szCs w:val="20"/>
        </w:rPr>
        <w:t xml:space="preserve">percentage </w:t>
      </w:r>
      <w:r w:rsidR="00DF0B72" w:rsidRPr="00F43242">
        <w:rPr>
          <w:rFonts w:eastAsia="Arial"/>
          <w:sz w:val="20"/>
          <w:szCs w:val="20"/>
        </w:rPr>
        <w:t>of short-term contracts</w:t>
      </w:r>
      <w:r w:rsidR="00EB0C32" w:rsidRPr="00F43242">
        <w:rPr>
          <w:rFonts w:eastAsia="Arial"/>
          <w:sz w:val="20"/>
          <w:szCs w:val="20"/>
        </w:rPr>
        <w:t>.</w:t>
      </w:r>
      <w:r w:rsidR="00C371EB" w:rsidRPr="00F43242">
        <w:rPr>
          <w:rFonts w:eastAsia="Arial"/>
          <w:sz w:val="20"/>
          <w:szCs w:val="20"/>
        </w:rPr>
        <w:t xml:space="preserve"> </w:t>
      </w:r>
      <w:r w:rsidR="00AE620D" w:rsidRPr="00F43242">
        <w:rPr>
          <w:rFonts w:eastAsia="Arial"/>
          <w:sz w:val="20"/>
          <w:szCs w:val="20"/>
        </w:rPr>
        <w:t>The inclination</w:t>
      </w:r>
      <w:r w:rsidR="00F637BC" w:rsidRPr="00F43242">
        <w:rPr>
          <w:rFonts w:eastAsia="Arial"/>
          <w:sz w:val="20"/>
          <w:szCs w:val="20"/>
        </w:rPr>
        <w:t xml:space="preserve"> </w:t>
      </w:r>
      <w:r w:rsidR="00AE620D" w:rsidRPr="00F43242">
        <w:rPr>
          <w:rFonts w:eastAsia="Arial"/>
          <w:sz w:val="20"/>
          <w:szCs w:val="20"/>
        </w:rPr>
        <w:t>toward</w:t>
      </w:r>
      <w:r w:rsidR="00F637BC" w:rsidRPr="00F43242">
        <w:rPr>
          <w:rFonts w:eastAsia="Arial"/>
          <w:sz w:val="20"/>
          <w:szCs w:val="20"/>
        </w:rPr>
        <w:t xml:space="preserve"> short-term contracts</w:t>
      </w:r>
      <w:r w:rsidR="00551BEB" w:rsidRPr="00F43242">
        <w:rPr>
          <w:rFonts w:eastAsia="Arial"/>
          <w:sz w:val="20"/>
          <w:szCs w:val="20"/>
        </w:rPr>
        <w:t xml:space="preserve"> </w:t>
      </w:r>
      <w:r w:rsidR="004611E1" w:rsidRPr="00F43242">
        <w:rPr>
          <w:rFonts w:eastAsia="Arial"/>
          <w:sz w:val="20"/>
          <w:szCs w:val="20"/>
        </w:rPr>
        <w:t>has been</w:t>
      </w:r>
      <w:r w:rsidR="005931CB" w:rsidRPr="00F43242">
        <w:rPr>
          <w:rFonts w:eastAsia="Arial"/>
          <w:sz w:val="20"/>
          <w:szCs w:val="20"/>
        </w:rPr>
        <w:t xml:space="preserve"> eminent in LNG trading since </w:t>
      </w:r>
      <w:r w:rsidR="007E01BA" w:rsidRPr="00F43242">
        <w:rPr>
          <w:rFonts w:eastAsia="Arial"/>
          <w:sz w:val="20"/>
          <w:szCs w:val="20"/>
        </w:rPr>
        <w:t>2014</w:t>
      </w:r>
      <w:r w:rsidR="0040660E" w:rsidRPr="00F43242">
        <w:rPr>
          <w:rFonts w:eastAsia="Arial"/>
          <w:sz w:val="20"/>
          <w:szCs w:val="20"/>
        </w:rPr>
        <w:t>,</w:t>
      </w:r>
      <w:r w:rsidR="007E01BA" w:rsidRPr="00F43242">
        <w:rPr>
          <w:rFonts w:eastAsia="Arial"/>
          <w:sz w:val="20"/>
          <w:szCs w:val="20"/>
        </w:rPr>
        <w:t xml:space="preserve"> after </w:t>
      </w:r>
      <w:r w:rsidR="0023159A" w:rsidRPr="00F43242">
        <w:rPr>
          <w:rFonts w:eastAsia="Arial"/>
          <w:sz w:val="20"/>
          <w:szCs w:val="20"/>
        </w:rPr>
        <w:t xml:space="preserve">the </w:t>
      </w:r>
      <w:r w:rsidR="007E01BA" w:rsidRPr="00F43242">
        <w:rPr>
          <w:rFonts w:eastAsia="Arial"/>
          <w:sz w:val="20"/>
          <w:szCs w:val="20"/>
        </w:rPr>
        <w:t>shale gas revolution</w:t>
      </w:r>
      <w:r w:rsidR="00BC789C" w:rsidRPr="00F43242">
        <w:rPr>
          <w:rFonts w:eastAsia="Arial"/>
          <w:sz w:val="20"/>
          <w:szCs w:val="20"/>
        </w:rPr>
        <w:t>. As the LNG market mature</w:t>
      </w:r>
      <w:r w:rsidR="00551BEB" w:rsidRPr="00F43242">
        <w:rPr>
          <w:rFonts w:eastAsia="Arial"/>
          <w:sz w:val="20"/>
          <w:szCs w:val="20"/>
        </w:rPr>
        <w:t>s</w:t>
      </w:r>
      <w:r w:rsidR="00BC789C" w:rsidRPr="00F43242">
        <w:rPr>
          <w:rFonts w:eastAsia="Arial"/>
          <w:sz w:val="20"/>
          <w:szCs w:val="20"/>
        </w:rPr>
        <w:t xml:space="preserve">, </w:t>
      </w:r>
      <w:r w:rsidR="0062576A" w:rsidRPr="00F43242">
        <w:rPr>
          <w:rFonts w:eastAsia="Arial"/>
          <w:sz w:val="20"/>
          <w:szCs w:val="20"/>
        </w:rPr>
        <w:t xml:space="preserve">the LNG </w:t>
      </w:r>
      <w:r w:rsidR="002317EB" w:rsidRPr="00F43242">
        <w:rPr>
          <w:rFonts w:eastAsia="Arial"/>
          <w:sz w:val="20"/>
          <w:szCs w:val="20"/>
        </w:rPr>
        <w:t xml:space="preserve">supplier and customer </w:t>
      </w:r>
      <w:r w:rsidR="0040660E" w:rsidRPr="00F43242">
        <w:rPr>
          <w:rFonts w:eastAsia="Arial"/>
          <w:sz w:val="20"/>
          <w:szCs w:val="20"/>
        </w:rPr>
        <w:t>will require less</w:t>
      </w:r>
      <w:r w:rsidR="003D6303" w:rsidRPr="00F43242">
        <w:rPr>
          <w:rFonts w:eastAsia="Arial"/>
          <w:sz w:val="20"/>
          <w:szCs w:val="20"/>
        </w:rPr>
        <w:t xml:space="preserve"> </w:t>
      </w:r>
      <w:r w:rsidR="0062576A" w:rsidRPr="00F43242">
        <w:rPr>
          <w:rFonts w:eastAsia="Arial"/>
          <w:sz w:val="20"/>
          <w:szCs w:val="20"/>
        </w:rPr>
        <w:t>security</w:t>
      </w:r>
      <w:r w:rsidR="002317EB" w:rsidRPr="00F43242">
        <w:rPr>
          <w:rFonts w:eastAsia="Arial"/>
          <w:sz w:val="20"/>
          <w:szCs w:val="20"/>
        </w:rPr>
        <w:t xml:space="preserve"> </w:t>
      </w:r>
      <w:r w:rsidR="008F2FBE" w:rsidRPr="00F43242">
        <w:rPr>
          <w:rFonts w:eastAsia="Arial"/>
          <w:sz w:val="20"/>
          <w:szCs w:val="20"/>
        </w:rPr>
        <w:t>in terms of</w:t>
      </w:r>
      <w:r w:rsidR="00A016F1" w:rsidRPr="00F43242">
        <w:rPr>
          <w:rFonts w:eastAsia="Arial"/>
          <w:sz w:val="20"/>
          <w:szCs w:val="20"/>
        </w:rPr>
        <w:t xml:space="preserve"> long</w:t>
      </w:r>
      <w:r w:rsidR="00D96B14" w:rsidRPr="00F43242">
        <w:rPr>
          <w:rFonts w:eastAsia="Arial"/>
          <w:sz w:val="20"/>
          <w:szCs w:val="20"/>
        </w:rPr>
        <w:t>-</w:t>
      </w:r>
      <w:r w:rsidR="00A016F1" w:rsidRPr="00F43242">
        <w:rPr>
          <w:rFonts w:eastAsia="Arial"/>
          <w:sz w:val="20"/>
          <w:szCs w:val="20"/>
        </w:rPr>
        <w:t xml:space="preserve">term </w:t>
      </w:r>
      <w:r w:rsidR="0023159A" w:rsidRPr="00F43242">
        <w:rPr>
          <w:rFonts w:eastAsia="Arial"/>
          <w:sz w:val="20"/>
          <w:szCs w:val="20"/>
        </w:rPr>
        <w:t>contracts</w:t>
      </w:r>
      <w:r w:rsidR="00A016F1" w:rsidRPr="00F43242">
        <w:rPr>
          <w:rFonts w:eastAsia="Arial"/>
          <w:sz w:val="20"/>
          <w:szCs w:val="20"/>
        </w:rPr>
        <w:t xml:space="preserve"> </w:t>
      </w:r>
      <w:r w:rsidR="0062576A" w:rsidRPr="00F43242">
        <w:rPr>
          <w:rFonts w:eastAsia="Arial"/>
          <w:sz w:val="20"/>
          <w:szCs w:val="20"/>
        </w:rPr>
        <w:t xml:space="preserve">and </w:t>
      </w:r>
      <w:r w:rsidR="00A016F1" w:rsidRPr="00F43242">
        <w:rPr>
          <w:rFonts w:eastAsia="Arial"/>
          <w:sz w:val="20"/>
          <w:szCs w:val="20"/>
        </w:rPr>
        <w:t xml:space="preserve">would prefer </w:t>
      </w:r>
      <w:r w:rsidR="004611E1" w:rsidRPr="00F43242">
        <w:rPr>
          <w:rFonts w:eastAsia="Arial"/>
          <w:sz w:val="20"/>
          <w:szCs w:val="20"/>
        </w:rPr>
        <w:t xml:space="preserve">a </w:t>
      </w:r>
      <w:r w:rsidR="00635221" w:rsidRPr="00F43242">
        <w:rPr>
          <w:rFonts w:eastAsia="Arial"/>
          <w:sz w:val="20"/>
          <w:szCs w:val="20"/>
        </w:rPr>
        <w:t>blend of long-term and short</w:t>
      </w:r>
      <w:r w:rsidR="009743ED" w:rsidRPr="00F43242">
        <w:rPr>
          <w:rFonts w:eastAsia="Arial"/>
          <w:sz w:val="20"/>
          <w:szCs w:val="20"/>
        </w:rPr>
        <w:t>-term contracts to maximize profitability.</w:t>
      </w:r>
    </w:p>
    <w:p w14:paraId="0B5B2A77" w14:textId="77777777" w:rsidR="00F43242" w:rsidRPr="00F43242" w:rsidRDefault="00F43242" w:rsidP="00803C04">
      <w:pPr>
        <w:tabs>
          <w:tab w:val="left" w:pos="6164"/>
        </w:tabs>
        <w:rPr>
          <w:rFonts w:eastAsia="Arial"/>
          <w:sz w:val="20"/>
          <w:szCs w:val="20"/>
        </w:rPr>
      </w:pPr>
    </w:p>
    <w:p w14:paraId="18AB2465" w14:textId="47025E1F" w:rsidR="00475ABC" w:rsidRPr="00947093" w:rsidRDefault="00FB1F75" w:rsidP="00475ABC">
      <w:pPr>
        <w:pStyle w:val="ListParagraph"/>
        <w:numPr>
          <w:ilvl w:val="0"/>
          <w:numId w:val="7"/>
        </w:numPr>
        <w:spacing w:after="160" w:line="259" w:lineRule="auto"/>
        <w:rPr>
          <w:rFonts w:ascii="Times New Roman" w:hAnsi="Times New Roman" w:cs="Times New Roman"/>
          <w:b/>
          <w:bCs/>
          <w:sz w:val="20"/>
          <w:szCs w:val="20"/>
        </w:rPr>
      </w:pPr>
      <w:r w:rsidRPr="00947093">
        <w:rPr>
          <w:rFonts w:ascii="Times New Roman" w:hAnsi="Times New Roman" w:cs="Times New Roman"/>
          <w:b/>
          <w:bCs/>
          <w:sz w:val="20"/>
          <w:szCs w:val="20"/>
        </w:rPr>
        <w:t>Change in IRR with respect to natural gas price (Henry Hub)</w:t>
      </w:r>
    </w:p>
    <w:p w14:paraId="40E1B79C" w14:textId="13FA310C" w:rsidR="00FB1F75" w:rsidRPr="00475ABC" w:rsidRDefault="00FB1F75" w:rsidP="00FB1F75">
      <w:pPr>
        <w:pStyle w:val="ListParagraph"/>
        <w:spacing w:after="160" w:line="259" w:lineRule="auto"/>
        <w:ind w:firstLine="0"/>
      </w:pPr>
    </w:p>
    <w:p w14:paraId="4142D1A6" w14:textId="77777777" w:rsidR="00426A6C" w:rsidRDefault="00FB1F75" w:rsidP="00426A6C">
      <w:pPr>
        <w:pStyle w:val="ListParagraph"/>
        <w:spacing w:after="160" w:line="259" w:lineRule="auto"/>
        <w:ind w:firstLine="0"/>
      </w:pPr>
      <w:r>
        <w:rPr>
          <w:noProof/>
        </w:rPr>
        <w:drawing>
          <wp:inline distT="0" distB="0" distL="0" distR="0" wp14:anchorId="04CE7BC0" wp14:editId="39EBB8A4">
            <wp:extent cx="6217920" cy="3406140"/>
            <wp:effectExtent l="0" t="0" r="11430" b="3810"/>
            <wp:docPr id="1" name="Chart 1">
              <a:extLst xmlns:a="http://schemas.openxmlformats.org/drawingml/2006/main">
                <a:ext uri="{FF2B5EF4-FFF2-40B4-BE49-F238E27FC236}">
                  <a16:creationId xmlns:a16="http://schemas.microsoft.com/office/drawing/2014/main" id="{C64F362C-6D47-F9BF-9CA2-001EF8B5B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742B41">
        <w:t xml:space="preserve"> </w:t>
      </w:r>
    </w:p>
    <w:p w14:paraId="10265F23" w14:textId="77777777" w:rsidR="00426A6C" w:rsidRDefault="00426A6C" w:rsidP="00426A6C">
      <w:pPr>
        <w:pStyle w:val="ListParagraph"/>
        <w:spacing w:after="160" w:line="259" w:lineRule="auto"/>
        <w:ind w:firstLine="0"/>
      </w:pPr>
    </w:p>
    <w:p w14:paraId="2CCAD18B" w14:textId="2B1C7963" w:rsidR="009E3BA0" w:rsidRPr="00947093" w:rsidRDefault="00F2463D" w:rsidP="009A0ECD">
      <w:pPr>
        <w:pStyle w:val="ListParagraph"/>
        <w:spacing w:after="160" w:line="259" w:lineRule="auto"/>
        <w:ind w:firstLine="0"/>
        <w:jc w:val="both"/>
        <w:rPr>
          <w:rFonts w:ascii="Times New Roman" w:hAnsi="Times New Roman" w:cs="Times New Roman"/>
          <w:sz w:val="20"/>
          <w:szCs w:val="20"/>
        </w:rPr>
      </w:pPr>
      <w:r w:rsidRPr="00947093">
        <w:rPr>
          <w:rFonts w:ascii="Times New Roman" w:hAnsi="Times New Roman" w:cs="Times New Roman"/>
          <w:sz w:val="20"/>
          <w:szCs w:val="20"/>
        </w:rPr>
        <w:t xml:space="preserve">Natural gas price has great impact on the IRR of the investment in LNG terminal. With increase in the natural gas price IRR of the LNG terminal project would increase for both portfolio and merchant model. At lower natural gas price, it is observed that merchant players achieve better IRR than the portfolio companies. As the natural gas price </w:t>
      </w:r>
      <w:r w:rsidR="00F43242" w:rsidRPr="00947093">
        <w:rPr>
          <w:rFonts w:ascii="Times New Roman" w:hAnsi="Times New Roman" w:cs="Times New Roman"/>
          <w:sz w:val="20"/>
          <w:szCs w:val="20"/>
        </w:rPr>
        <w:t xml:space="preserve">increase portfolio companies achieve better IRR than the merchant players and difference in IRR grows between the portfolio and merchant models at higher natural gas price. This observation is because portfolio companies are also supplying the natural gas to the LNG liquefaction terminals and make additional profits. </w:t>
      </w:r>
    </w:p>
    <w:p w14:paraId="7B79430C" w14:textId="77777777" w:rsidR="00947093" w:rsidRDefault="00426A6C" w:rsidP="00426A6C">
      <w:pPr>
        <w:pStyle w:val="ListParagraph"/>
        <w:spacing w:after="160" w:line="259" w:lineRule="auto"/>
        <w:ind w:firstLine="0"/>
        <w:rPr>
          <w:sz w:val="20"/>
          <w:szCs w:val="20"/>
        </w:rPr>
      </w:pPr>
      <w:r>
        <w:rPr>
          <w:sz w:val="20"/>
          <w:szCs w:val="20"/>
        </w:rPr>
        <w:br w:type="page"/>
      </w:r>
      <w:r w:rsidR="00947093">
        <w:rPr>
          <w:sz w:val="20"/>
          <w:szCs w:val="20"/>
        </w:rPr>
        <w:lastRenderedPageBreak/>
        <w:t>Conclusion:</w:t>
      </w:r>
    </w:p>
    <w:p w14:paraId="6B88E6E0" w14:textId="31795427" w:rsidR="00E038E5" w:rsidRDefault="00E038E5" w:rsidP="00E038E5">
      <w:pPr>
        <w:pStyle w:val="ListParagraph"/>
        <w:spacing w:after="160" w:line="259" w:lineRule="auto"/>
        <w:ind w:firstLine="0"/>
        <w:jc w:val="both"/>
      </w:pPr>
      <w:r w:rsidRPr="00E038E5">
        <w:rPr>
          <w:rFonts w:ascii="Times New Roman" w:hAnsi="Times New Roman" w:cs="Times New Roman"/>
          <w:sz w:val="20"/>
          <w:szCs w:val="20"/>
        </w:rPr>
        <w:t>The massive rise in natural gas demand is observed since it is considered as transition energy source and less polluting than the other conventional energy sources.</w:t>
      </w:r>
      <w:r w:rsidRPr="00E038E5">
        <w:rPr>
          <w:rFonts w:ascii="Times New Roman" w:hAnsi="Times New Roman" w:cs="Times New Roman"/>
          <w:sz w:val="20"/>
          <w:szCs w:val="20"/>
        </w:rPr>
        <w:t xml:space="preserve"> </w:t>
      </w:r>
      <w:r w:rsidRPr="00E038E5">
        <w:rPr>
          <w:rFonts w:ascii="Times New Roman" w:hAnsi="Times New Roman" w:cs="Times New Roman"/>
          <w:sz w:val="20"/>
          <w:szCs w:val="20"/>
        </w:rPr>
        <w:t xml:space="preserve">LNG (Liquified Natural Gas) value chain is critical to cater to the demand for natural gas in different geographies. Considering the demand for natural gas, many energy companies plan to invest in the LNG value chain to extract maximum returns. </w:t>
      </w:r>
      <w:r w:rsidR="00947093" w:rsidRPr="00E038E5">
        <w:rPr>
          <w:rFonts w:ascii="Times New Roman" w:hAnsi="Times New Roman" w:cs="Times New Roman"/>
          <w:sz w:val="20"/>
          <w:szCs w:val="20"/>
        </w:rPr>
        <w:t>E</w:t>
      </w:r>
      <w:r w:rsidR="00947093" w:rsidRPr="00E038E5">
        <w:rPr>
          <w:rFonts w:ascii="Times New Roman" w:hAnsi="Times New Roman" w:cs="Times New Roman"/>
          <w:sz w:val="20"/>
          <w:szCs w:val="20"/>
        </w:rPr>
        <w:t xml:space="preserve">nergy companies </w:t>
      </w:r>
      <w:r w:rsidR="00947093" w:rsidRPr="00E038E5">
        <w:rPr>
          <w:rFonts w:ascii="Times New Roman" w:hAnsi="Times New Roman" w:cs="Times New Roman"/>
          <w:sz w:val="20"/>
          <w:szCs w:val="20"/>
        </w:rPr>
        <w:t>across the globe are participating in LNG value chain being as producer, transporter, supplier, trader and finally as consumer</w:t>
      </w:r>
      <w:r w:rsidRPr="00E038E5">
        <w:rPr>
          <w:rFonts w:ascii="Times New Roman" w:hAnsi="Times New Roman" w:cs="Times New Roman"/>
          <w:sz w:val="20"/>
          <w:szCs w:val="20"/>
        </w:rPr>
        <w:t xml:space="preserve">. </w:t>
      </w:r>
      <w:r w:rsidRPr="00E038E5">
        <w:rPr>
          <w:rFonts w:ascii="Times New Roman" w:hAnsi="Times New Roman" w:cs="Times New Roman"/>
          <w:sz w:val="20"/>
          <w:szCs w:val="20"/>
        </w:rPr>
        <w:t>Building up assets in the LNG value chain such as LNG liquefaction terminals, shipping, and regasification terminals would require huge capital. Companies' major challenge is to decide which commercial model to adopt for maximum ROI and sustainable revenue in the changing macro factors.</w:t>
      </w:r>
      <w:r>
        <w:t xml:space="preserve"> </w:t>
      </w:r>
      <w:r>
        <w:t xml:space="preserve">Energy companies at different stages of LNG value chain and business operations </w:t>
      </w:r>
      <w:r w:rsidR="004B3ACD">
        <w:t xml:space="preserve">explore and expand their business portfolios to maximize the profit. </w:t>
      </w:r>
    </w:p>
    <w:p w14:paraId="7E69A33A" w14:textId="584D687C" w:rsidR="00947093" w:rsidRPr="00E038E5" w:rsidRDefault="00947093" w:rsidP="00E038E5">
      <w:pPr>
        <w:pStyle w:val="ListParagraph"/>
        <w:spacing w:after="160" w:line="259" w:lineRule="auto"/>
        <w:ind w:firstLine="0"/>
        <w:jc w:val="both"/>
        <w:rPr>
          <w:rFonts w:ascii="Times New Roman" w:hAnsi="Times New Roman" w:cs="Times New Roman"/>
          <w:sz w:val="20"/>
          <w:szCs w:val="20"/>
        </w:rPr>
      </w:pPr>
      <w:r w:rsidRPr="00E038E5">
        <w:rPr>
          <w:sz w:val="20"/>
          <w:szCs w:val="20"/>
        </w:rPr>
        <w:br w:type="page"/>
      </w:r>
    </w:p>
    <w:p w14:paraId="35C02F02" w14:textId="77777777" w:rsidR="00426A6C" w:rsidRDefault="00426A6C" w:rsidP="00426A6C">
      <w:pPr>
        <w:pStyle w:val="ListParagraph"/>
        <w:spacing w:after="160" w:line="259" w:lineRule="auto"/>
        <w:ind w:firstLine="0"/>
        <w:rPr>
          <w:sz w:val="20"/>
          <w:szCs w:val="20"/>
        </w:rPr>
      </w:pPr>
    </w:p>
    <w:p w14:paraId="68BD8C50" w14:textId="77777777" w:rsidR="00947093" w:rsidRDefault="00947093" w:rsidP="00426A6C">
      <w:pPr>
        <w:pStyle w:val="ListParagraph"/>
        <w:spacing w:after="160" w:line="259" w:lineRule="auto"/>
        <w:ind w:firstLine="0"/>
        <w:rPr>
          <w:sz w:val="20"/>
          <w:szCs w:val="20"/>
        </w:rPr>
      </w:pPr>
    </w:p>
    <w:p w14:paraId="005B2CE5" w14:textId="2E9AC535" w:rsidR="000B187D" w:rsidRDefault="00640294" w:rsidP="007C66CE">
      <w:pPr>
        <w:pStyle w:val="Heading1"/>
        <w:ind w:left="15"/>
        <w:jc w:val="both"/>
      </w:pPr>
      <w:r>
        <w:t xml:space="preserve">How </w:t>
      </w:r>
      <w:r w:rsidR="009226F5">
        <w:t>can PwC’s oil and gas consulting</w:t>
      </w:r>
      <w:r>
        <w:t xml:space="preserve"> help the </w:t>
      </w:r>
      <w:r w:rsidR="009226F5">
        <w:t>clients?</w:t>
      </w:r>
      <w:r>
        <w:t xml:space="preserve"> </w:t>
      </w:r>
    </w:p>
    <w:p w14:paraId="284E5641" w14:textId="77777777" w:rsidR="008C32C1" w:rsidRDefault="008C32C1" w:rsidP="007C66CE">
      <w:pPr>
        <w:spacing w:after="159"/>
        <w:ind w:left="15" w:right="243"/>
        <w:jc w:val="both"/>
      </w:pPr>
    </w:p>
    <w:p w14:paraId="1E1CEEFC" w14:textId="1917D372" w:rsidR="00D715DA" w:rsidRDefault="008C32C1" w:rsidP="007C66CE">
      <w:pPr>
        <w:spacing w:after="159"/>
        <w:ind w:left="15" w:right="243"/>
        <w:jc w:val="both"/>
      </w:pPr>
      <w:r>
        <w:t xml:space="preserve">LNG </w:t>
      </w:r>
      <w:r w:rsidR="00EF7F9F">
        <w:t xml:space="preserve">is considered as a transition fuel and </w:t>
      </w:r>
      <w:r w:rsidR="00716C7F">
        <w:t xml:space="preserve">is a </w:t>
      </w:r>
      <w:r w:rsidR="00D715DA">
        <w:t>the most suitable key for sustainability.</w:t>
      </w:r>
      <w:r w:rsidR="00A47056">
        <w:t xml:space="preserve"> At PwC </w:t>
      </w:r>
      <w:r w:rsidR="000E195B">
        <w:t xml:space="preserve">we support the accounts </w:t>
      </w:r>
    </w:p>
    <w:p w14:paraId="11311A8A" w14:textId="77777777" w:rsidR="00D715DA" w:rsidRDefault="00D715DA" w:rsidP="007C66CE">
      <w:pPr>
        <w:spacing w:after="159"/>
        <w:ind w:left="15" w:right="243"/>
        <w:jc w:val="both"/>
      </w:pPr>
    </w:p>
    <w:tbl>
      <w:tblPr>
        <w:tblStyle w:val="Style3"/>
        <w:tblW w:w="4830" w:type="pct"/>
        <w:tblInd w:w="85" w:type="dxa"/>
        <w:tblBorders>
          <w:left w:val="single" w:sz="4" w:space="0" w:color="AC292A"/>
          <w:bottom w:val="single" w:sz="4" w:space="0" w:color="AC292A"/>
          <w:right w:val="single" w:sz="4" w:space="0" w:color="AC292A"/>
          <w:insideH w:val="single" w:sz="4" w:space="0" w:color="AC292A"/>
          <w:insideV w:val="single" w:sz="4" w:space="0" w:color="AC292A"/>
        </w:tblBorders>
        <w:tblLayout w:type="fixed"/>
        <w:tblLook w:val="0420" w:firstRow="1" w:lastRow="0" w:firstColumn="0" w:lastColumn="0" w:noHBand="0" w:noVBand="1"/>
        <w:tblDescription w:val="Enter Quantity, Description, Unit Price, Discount, and Line Total in table columns, and Subtotal, Sales Tax, and Total at the end of this table"/>
      </w:tblPr>
      <w:tblGrid>
        <w:gridCol w:w="3088"/>
        <w:gridCol w:w="2474"/>
        <w:gridCol w:w="4956"/>
      </w:tblGrid>
      <w:tr w:rsidR="0043772D" w:rsidRPr="00C8401D" w14:paraId="7DB5514F" w14:textId="77777777" w:rsidTr="0043772D">
        <w:trPr>
          <w:cnfStyle w:val="100000000000" w:firstRow="1" w:lastRow="0" w:firstColumn="0" w:lastColumn="0" w:oddVBand="0" w:evenVBand="0" w:oddHBand="0" w:evenHBand="0" w:firstRowFirstColumn="0" w:firstRowLastColumn="0" w:lastRowFirstColumn="0" w:lastRowLastColumn="0"/>
          <w:trHeight w:val="52"/>
          <w:tblHeader/>
          <w:del w:id="2" w:author="Tushar Tiwari (US)"/>
        </w:trPr>
        <w:tc>
          <w:tcPr>
            <w:tcW w:w="3087" w:type="dxa"/>
            <w:vAlign w:val="center"/>
          </w:tcPr>
          <w:p w14:paraId="139F437E" w14:textId="677283DC" w:rsidR="0043772D" w:rsidRPr="00BC0923" w:rsidRDefault="0043772D" w:rsidP="00873057">
            <w:pPr>
              <w:spacing w:line="264" w:lineRule="auto"/>
              <w:rPr>
                <w:del w:id="3" w:author="Tushar Tiwari (US)"/>
                <w:rFonts w:ascii="Trebuchet MS" w:hAnsi="Trebuchet MS"/>
                <w:spacing w:val="4"/>
                <w:szCs w:val="18"/>
              </w:rPr>
            </w:pPr>
            <w:r>
              <w:rPr>
                <w:rFonts w:ascii="Trebuchet MS" w:hAnsi="Trebuchet MS"/>
                <w:spacing w:val="4"/>
                <w:szCs w:val="18"/>
              </w:rPr>
              <w:t>K</w:t>
            </w:r>
            <w:del w:id="4" w:author="Tushar Tiwari (US)">
              <w:r>
                <w:rPr>
                  <w:rFonts w:ascii="Trebuchet MS" w:hAnsi="Trebuchet MS"/>
                  <w:spacing w:val="4"/>
                  <w:szCs w:val="18"/>
                </w:rPr>
                <w:delText>ey client challenges</w:delText>
              </w:r>
            </w:del>
          </w:p>
        </w:tc>
        <w:tc>
          <w:tcPr>
            <w:tcW w:w="2474" w:type="dxa"/>
            <w:vAlign w:val="center"/>
          </w:tcPr>
          <w:p w14:paraId="555D2B9F" w14:textId="456282B1" w:rsidR="0043772D" w:rsidRDefault="0043772D">
            <w:pPr>
              <w:jc w:val="both"/>
              <w:rPr>
                <w:del w:id="5" w:author="Tushar Tiwari (US)"/>
                <w:rFonts w:ascii="Trebuchet MS" w:hAnsi="Trebuchet MS"/>
                <w:b w:val="0"/>
                <w:bCs/>
                <w:spacing w:val="4"/>
                <w:szCs w:val="18"/>
              </w:rPr>
            </w:pPr>
            <w:del w:id="6" w:author="Tushar Tiwari (US)">
              <w:r>
                <w:rPr>
                  <w:rFonts w:ascii="Trebuchet MS" w:hAnsi="Trebuchet MS"/>
                  <w:b w:val="0"/>
                  <w:bCs/>
                  <w:spacing w:val="4"/>
                  <w:szCs w:val="18"/>
                </w:rPr>
                <w:delText>PwC solutions</w:delText>
              </w:r>
            </w:del>
          </w:p>
        </w:tc>
        <w:tc>
          <w:tcPr>
            <w:tcW w:w="4956" w:type="dxa"/>
          </w:tcPr>
          <w:p w14:paraId="4D4F7E83" w14:textId="189121E5" w:rsidR="0043772D" w:rsidRPr="00072F86" w:rsidRDefault="0043772D">
            <w:pPr>
              <w:jc w:val="both"/>
              <w:rPr>
                <w:del w:id="7" w:author="Tushar Tiwari (US)"/>
                <w:rFonts w:ascii="Trebuchet MS" w:hAnsi="Trebuchet MS"/>
                <w:b w:val="0"/>
                <w:spacing w:val="4"/>
                <w:szCs w:val="18"/>
              </w:rPr>
            </w:pPr>
            <w:del w:id="8" w:author="Tushar Tiwari (US)">
              <w:r>
                <w:rPr>
                  <w:rFonts w:ascii="Trebuchet MS" w:hAnsi="Trebuchet MS"/>
                  <w:b w:val="0"/>
                  <w:spacing w:val="4"/>
                  <w:szCs w:val="18"/>
                </w:rPr>
                <w:delText>Case studies and offerings</w:delText>
              </w:r>
            </w:del>
          </w:p>
        </w:tc>
      </w:tr>
      <w:tr w:rsidR="0043772D" w:rsidRPr="00C8401D" w14:paraId="2093880E" w14:textId="77777777" w:rsidTr="0043772D">
        <w:trPr>
          <w:cnfStyle w:val="000000100000" w:firstRow="0" w:lastRow="0" w:firstColumn="0" w:lastColumn="0" w:oddVBand="0" w:evenVBand="0" w:oddHBand="1" w:evenHBand="0" w:firstRowFirstColumn="0" w:firstRowLastColumn="0" w:lastRowFirstColumn="0" w:lastRowLastColumn="0"/>
          <w:trHeight w:val="21"/>
          <w:del w:id="9" w:author="Tushar Tiwari (US)"/>
        </w:trPr>
        <w:tc>
          <w:tcPr>
            <w:tcW w:w="3087" w:type="dxa"/>
            <w:vAlign w:val="center"/>
          </w:tcPr>
          <w:p w14:paraId="2FFD4F38" w14:textId="75BAC34E" w:rsidR="0043772D" w:rsidRPr="00C8401D" w:rsidRDefault="0043772D">
            <w:pPr>
              <w:spacing w:line="264" w:lineRule="auto"/>
              <w:jc w:val="both"/>
              <w:rPr>
                <w:del w:id="10" w:author="Tushar Tiwari (US)"/>
                <w:rFonts w:ascii="Trebuchet MS" w:hAnsi="Trebuchet MS"/>
                <w:spacing w:val="4"/>
                <w:sz w:val="16"/>
                <w:szCs w:val="18"/>
              </w:rPr>
            </w:pPr>
            <w:del w:id="11" w:author="Tushar Tiwari (US)">
              <w:r>
                <w:rPr>
                  <w:rFonts w:ascii="Trebuchet MS" w:hAnsi="Trebuchet MS"/>
                  <w:spacing w:val="4"/>
                  <w:sz w:val="16"/>
                  <w:szCs w:val="18"/>
                </w:rPr>
                <w:delText xml:space="preserve">End-to-end LNG project lifecycle support </w:delText>
              </w:r>
            </w:del>
          </w:p>
        </w:tc>
        <w:tc>
          <w:tcPr>
            <w:tcW w:w="2474" w:type="dxa"/>
            <w:vAlign w:val="center"/>
          </w:tcPr>
          <w:p w14:paraId="3D212983" w14:textId="77777777" w:rsidR="0043772D" w:rsidRPr="006A1EE6" w:rsidRDefault="0043772D" w:rsidP="0043772D">
            <w:pPr>
              <w:pStyle w:val="ListParagraph"/>
              <w:spacing w:line="264" w:lineRule="auto"/>
              <w:ind w:hanging="464"/>
              <w:jc w:val="center"/>
              <w:rPr>
                <w:del w:id="12" w:author="Tushar Tiwari (US)"/>
                <w:rFonts w:ascii="Trebuchet MS" w:hAnsi="Trebuchet MS"/>
                <w:spacing w:val="4"/>
                <w:sz w:val="16"/>
              </w:rPr>
            </w:pPr>
            <w:del w:id="13" w:author="Tushar Tiwari (US)">
              <w:r w:rsidRPr="006A1EE6">
                <w:rPr>
                  <w:rFonts w:ascii="Trebuchet MS" w:hAnsi="Trebuchet MS"/>
                  <w:spacing w:val="4"/>
                  <w:sz w:val="16"/>
                  <w:lang w:val="en-GB"/>
                </w:rPr>
                <w:delText>4.35</w:delText>
              </w:r>
            </w:del>
          </w:p>
        </w:tc>
        <w:tc>
          <w:tcPr>
            <w:tcW w:w="4956" w:type="dxa"/>
          </w:tcPr>
          <w:p w14:paraId="27C736F1" w14:textId="321D6B71" w:rsidR="0043772D" w:rsidRPr="006A1EE6" w:rsidRDefault="0043772D">
            <w:pPr>
              <w:pStyle w:val="ListParagraph"/>
              <w:numPr>
                <w:ilvl w:val="0"/>
                <w:numId w:val="6"/>
              </w:numPr>
              <w:spacing w:line="264" w:lineRule="auto"/>
              <w:ind w:left="516"/>
              <w:jc w:val="both"/>
              <w:rPr>
                <w:del w:id="14" w:author="Tushar Tiwari (US)"/>
                <w:rFonts w:ascii="Trebuchet MS" w:hAnsi="Trebuchet MS"/>
                <w:spacing w:val="4"/>
                <w:sz w:val="16"/>
                <w:lang w:val="en-GB"/>
              </w:rPr>
            </w:pPr>
            <w:del w:id="15" w:author="Tushar Tiwari (US)">
              <w:r>
                <w:rPr>
                  <w:rFonts w:ascii="Trebuchet MS" w:hAnsi="Trebuchet MS"/>
                  <w:spacing w:val="4"/>
                  <w:sz w:val="16"/>
                  <w:lang w:val="en-GB"/>
                </w:rPr>
                <w:delText xml:space="preserve">PwC Canada </w:delText>
              </w:r>
            </w:del>
          </w:p>
        </w:tc>
      </w:tr>
      <w:tr w:rsidR="0043772D" w:rsidRPr="00C8401D" w14:paraId="163F0E60" w14:textId="77777777" w:rsidTr="0043772D">
        <w:trPr>
          <w:cnfStyle w:val="000000010000" w:firstRow="0" w:lastRow="0" w:firstColumn="0" w:lastColumn="0" w:oddVBand="0" w:evenVBand="0" w:oddHBand="0" w:evenHBand="1" w:firstRowFirstColumn="0" w:firstRowLastColumn="0" w:lastRowFirstColumn="0" w:lastRowLastColumn="0"/>
          <w:trHeight w:val="21"/>
          <w:del w:id="16" w:author="Tushar Tiwari (US)"/>
        </w:trPr>
        <w:tc>
          <w:tcPr>
            <w:tcW w:w="3087" w:type="dxa"/>
            <w:vAlign w:val="center"/>
          </w:tcPr>
          <w:p w14:paraId="56D74605" w14:textId="717CC7E7" w:rsidR="0043772D" w:rsidRPr="00C8401D" w:rsidRDefault="0043772D">
            <w:pPr>
              <w:spacing w:line="264" w:lineRule="auto"/>
              <w:jc w:val="both"/>
              <w:rPr>
                <w:del w:id="17" w:author="Tushar Tiwari (US)"/>
                <w:rFonts w:ascii="Trebuchet MS" w:hAnsi="Trebuchet MS"/>
                <w:spacing w:val="4"/>
                <w:sz w:val="16"/>
                <w:szCs w:val="18"/>
              </w:rPr>
            </w:pPr>
          </w:p>
        </w:tc>
        <w:tc>
          <w:tcPr>
            <w:tcW w:w="2474" w:type="dxa"/>
            <w:vAlign w:val="center"/>
          </w:tcPr>
          <w:p w14:paraId="3C96C1A8" w14:textId="77777777" w:rsidR="0043772D" w:rsidRPr="006A1EE6" w:rsidRDefault="0043772D">
            <w:pPr>
              <w:pStyle w:val="ListParagraph"/>
              <w:spacing w:line="264" w:lineRule="auto"/>
              <w:ind w:hanging="720"/>
              <w:jc w:val="center"/>
              <w:rPr>
                <w:del w:id="18" w:author="Tushar Tiwari (US)"/>
                <w:rFonts w:ascii="Trebuchet MS" w:hAnsi="Trebuchet MS"/>
                <w:spacing w:val="4"/>
                <w:sz w:val="16"/>
              </w:rPr>
            </w:pPr>
            <w:del w:id="19" w:author="Tushar Tiwari (US)">
              <w:r w:rsidRPr="006A1EE6">
                <w:rPr>
                  <w:rFonts w:ascii="Trebuchet MS" w:hAnsi="Trebuchet MS"/>
                  <w:spacing w:val="4"/>
                  <w:sz w:val="16"/>
                  <w:lang w:val="en-GB"/>
                </w:rPr>
                <w:delText>2.65</w:delText>
              </w:r>
            </w:del>
          </w:p>
        </w:tc>
        <w:tc>
          <w:tcPr>
            <w:tcW w:w="4956" w:type="dxa"/>
          </w:tcPr>
          <w:p w14:paraId="7C244384" w14:textId="77777777" w:rsidR="0043772D" w:rsidRPr="006A1EE6" w:rsidRDefault="0043772D">
            <w:pPr>
              <w:pStyle w:val="ListParagraph"/>
              <w:numPr>
                <w:ilvl w:val="0"/>
                <w:numId w:val="6"/>
              </w:numPr>
              <w:spacing w:line="264" w:lineRule="auto"/>
              <w:ind w:left="516"/>
              <w:jc w:val="both"/>
              <w:rPr>
                <w:del w:id="20" w:author="Tushar Tiwari (US)"/>
                <w:rFonts w:ascii="Trebuchet MS" w:hAnsi="Trebuchet MS"/>
                <w:spacing w:val="4"/>
                <w:sz w:val="16"/>
                <w:lang w:val="en-GB"/>
              </w:rPr>
            </w:pPr>
            <w:del w:id="21" w:author="Tushar Tiwari (US)">
              <w:r w:rsidRPr="00D45679">
                <w:rPr>
                  <w:rFonts w:ascii="Trebuchet MS" w:hAnsi="Trebuchet MS"/>
                  <w:spacing w:val="4"/>
                  <w:sz w:val="16"/>
                  <w:lang w:val="en-GB"/>
                </w:rPr>
                <w:delText>The project supplies gas to Asia and Europe.</w:delText>
              </w:r>
            </w:del>
          </w:p>
        </w:tc>
      </w:tr>
      <w:tr w:rsidR="0043772D" w:rsidRPr="00C8401D" w14:paraId="7464D544" w14:textId="77777777" w:rsidTr="0043772D">
        <w:trPr>
          <w:cnfStyle w:val="000000100000" w:firstRow="0" w:lastRow="0" w:firstColumn="0" w:lastColumn="0" w:oddVBand="0" w:evenVBand="0" w:oddHBand="1" w:evenHBand="0" w:firstRowFirstColumn="0" w:firstRowLastColumn="0" w:lastRowFirstColumn="0" w:lastRowLastColumn="0"/>
          <w:trHeight w:val="21"/>
          <w:del w:id="22" w:author="Tushar Tiwari (US)"/>
        </w:trPr>
        <w:tc>
          <w:tcPr>
            <w:tcW w:w="3087" w:type="dxa"/>
            <w:vAlign w:val="center"/>
          </w:tcPr>
          <w:p w14:paraId="0C173040" w14:textId="5B0DD736" w:rsidR="0043772D" w:rsidRPr="00C8401D" w:rsidRDefault="0043772D">
            <w:pPr>
              <w:spacing w:line="264" w:lineRule="auto"/>
              <w:jc w:val="both"/>
              <w:rPr>
                <w:del w:id="23" w:author="Tushar Tiwari (US)"/>
                <w:rFonts w:ascii="Trebuchet MS" w:hAnsi="Trebuchet MS"/>
                <w:spacing w:val="4"/>
                <w:sz w:val="16"/>
                <w:szCs w:val="18"/>
              </w:rPr>
            </w:pPr>
          </w:p>
        </w:tc>
        <w:tc>
          <w:tcPr>
            <w:tcW w:w="2474" w:type="dxa"/>
            <w:vAlign w:val="center"/>
          </w:tcPr>
          <w:p w14:paraId="1EF5B3FB" w14:textId="77777777" w:rsidR="0043772D" w:rsidRPr="00C8401D" w:rsidRDefault="0043772D">
            <w:pPr>
              <w:pStyle w:val="ListParagraph"/>
              <w:spacing w:line="264" w:lineRule="auto"/>
              <w:ind w:hanging="734"/>
              <w:jc w:val="center"/>
              <w:rPr>
                <w:del w:id="24" w:author="Tushar Tiwari (US)"/>
                <w:rFonts w:ascii="Trebuchet MS" w:hAnsi="Trebuchet MS"/>
                <w:spacing w:val="4"/>
                <w:sz w:val="16"/>
              </w:rPr>
            </w:pPr>
            <w:del w:id="25" w:author="Tushar Tiwari (US)">
              <w:r>
                <w:rPr>
                  <w:rFonts w:ascii="Trebuchet MS" w:hAnsi="Trebuchet MS"/>
                  <w:spacing w:val="4"/>
                  <w:sz w:val="16"/>
                </w:rPr>
                <w:delText>2.0</w:delText>
              </w:r>
            </w:del>
          </w:p>
        </w:tc>
        <w:tc>
          <w:tcPr>
            <w:tcW w:w="4956" w:type="dxa"/>
          </w:tcPr>
          <w:p w14:paraId="359A1D5A" w14:textId="77777777" w:rsidR="0043772D" w:rsidRPr="00F7335C" w:rsidRDefault="0043772D">
            <w:pPr>
              <w:pStyle w:val="ListParagraph"/>
              <w:numPr>
                <w:ilvl w:val="0"/>
                <w:numId w:val="6"/>
              </w:numPr>
              <w:spacing w:line="264" w:lineRule="auto"/>
              <w:ind w:left="516"/>
              <w:jc w:val="both"/>
              <w:rPr>
                <w:del w:id="26" w:author="Tushar Tiwari (US)"/>
                <w:rFonts w:ascii="Trebuchet MS" w:eastAsia="Times New Roman" w:hAnsi="Trebuchet MS" w:cs="Times New Roman"/>
                <w:color w:val="auto"/>
                <w:spacing w:val="4"/>
                <w:sz w:val="16"/>
                <w:szCs w:val="18"/>
              </w:rPr>
            </w:pPr>
            <w:del w:id="27" w:author="Tushar Tiwari (US)">
              <w:r w:rsidRPr="00F7335C">
                <w:rPr>
                  <w:rFonts w:ascii="Trebuchet MS" w:eastAsia="Times New Roman" w:hAnsi="Trebuchet MS" w:cs="Times New Roman"/>
                  <w:color w:val="auto"/>
                  <w:spacing w:val="4"/>
                  <w:sz w:val="16"/>
                  <w:szCs w:val="18"/>
                </w:rPr>
                <w:delText xml:space="preserve">COP </w:delText>
              </w:r>
              <w:r>
                <w:rPr>
                  <w:rFonts w:ascii="Trebuchet MS" w:eastAsia="Times New Roman" w:hAnsi="Trebuchet MS" w:cs="Times New Roman"/>
                  <w:color w:val="auto"/>
                  <w:spacing w:val="4"/>
                  <w:sz w:val="16"/>
                  <w:szCs w:val="18"/>
                </w:rPr>
                <w:delText>to</w:delText>
              </w:r>
              <w:r w:rsidRPr="00F7335C">
                <w:rPr>
                  <w:rFonts w:ascii="Trebuchet MS" w:eastAsia="Times New Roman" w:hAnsi="Trebuchet MS" w:cs="Times New Roman"/>
                  <w:color w:val="auto"/>
                  <w:spacing w:val="4"/>
                  <w:sz w:val="16"/>
                  <w:szCs w:val="18"/>
                </w:rPr>
                <w:delText xml:space="preserve"> acquire a 6.25% stake in Qatar North Field South (NFS) </w:delText>
              </w:r>
              <w:r>
                <w:rPr>
                  <w:rFonts w:ascii="Trebuchet MS" w:eastAsia="Times New Roman" w:hAnsi="Trebuchet MS" w:cs="Times New Roman"/>
                  <w:color w:val="auto"/>
                  <w:spacing w:val="4"/>
                  <w:sz w:val="16"/>
                  <w:szCs w:val="18"/>
                </w:rPr>
                <w:delText xml:space="preserve">gas </w:delText>
              </w:r>
              <w:r w:rsidRPr="00F7335C">
                <w:rPr>
                  <w:rFonts w:ascii="Trebuchet MS" w:eastAsia="Times New Roman" w:hAnsi="Trebuchet MS" w:cs="Times New Roman"/>
                  <w:color w:val="auto"/>
                  <w:spacing w:val="4"/>
                  <w:sz w:val="16"/>
                  <w:szCs w:val="18"/>
                </w:rPr>
                <w:delText>project, out of a total 25% interest available for international players.</w:delText>
              </w:r>
            </w:del>
          </w:p>
        </w:tc>
      </w:tr>
      <w:tr w:rsidR="0043772D" w:rsidRPr="00C8401D" w14:paraId="452B125D" w14:textId="77777777" w:rsidTr="0043772D">
        <w:trPr>
          <w:cnfStyle w:val="000000010000" w:firstRow="0" w:lastRow="0" w:firstColumn="0" w:lastColumn="0" w:oddVBand="0" w:evenVBand="0" w:oddHBand="0" w:evenHBand="1" w:firstRowFirstColumn="0" w:firstRowLastColumn="0" w:lastRowFirstColumn="0" w:lastRowLastColumn="0"/>
          <w:trHeight w:val="21"/>
          <w:del w:id="28" w:author="Tushar Tiwari (US)"/>
        </w:trPr>
        <w:tc>
          <w:tcPr>
            <w:tcW w:w="3087" w:type="dxa"/>
            <w:vAlign w:val="center"/>
          </w:tcPr>
          <w:p w14:paraId="5B568E28" w14:textId="3D061AD8" w:rsidR="0043772D" w:rsidRDefault="0043772D">
            <w:pPr>
              <w:spacing w:line="264" w:lineRule="auto"/>
              <w:jc w:val="both"/>
              <w:rPr>
                <w:del w:id="29" w:author="Tushar Tiwari (US)"/>
                <w:rFonts w:ascii="Trebuchet MS" w:hAnsi="Trebuchet MS"/>
                <w:spacing w:val="4"/>
                <w:sz w:val="16"/>
                <w:szCs w:val="18"/>
              </w:rPr>
            </w:pPr>
          </w:p>
        </w:tc>
        <w:tc>
          <w:tcPr>
            <w:tcW w:w="2474" w:type="dxa"/>
            <w:vAlign w:val="center"/>
          </w:tcPr>
          <w:p w14:paraId="2C7214E3" w14:textId="77777777" w:rsidR="0043772D" w:rsidRPr="00607A41" w:rsidRDefault="0043772D">
            <w:pPr>
              <w:pStyle w:val="ListParagraph"/>
              <w:spacing w:line="264" w:lineRule="auto"/>
              <w:ind w:hanging="464"/>
              <w:jc w:val="center"/>
              <w:rPr>
                <w:del w:id="30" w:author="Tushar Tiwari (US)"/>
                <w:rFonts w:ascii="Trebuchet MS" w:hAnsi="Trebuchet MS"/>
                <w:spacing w:val="4"/>
                <w:sz w:val="16"/>
              </w:rPr>
            </w:pPr>
            <w:del w:id="31" w:author="Tushar Tiwari (US)">
              <w:r>
                <w:rPr>
                  <w:rFonts w:ascii="Trebuchet MS" w:hAnsi="Trebuchet MS"/>
                  <w:spacing w:val="4"/>
                  <w:sz w:val="16"/>
                </w:rPr>
                <w:delText>5.5</w:delText>
              </w:r>
            </w:del>
          </w:p>
        </w:tc>
        <w:tc>
          <w:tcPr>
            <w:tcW w:w="4956" w:type="dxa"/>
          </w:tcPr>
          <w:p w14:paraId="75FF2ED4" w14:textId="77777777" w:rsidR="0043772D" w:rsidRPr="0050265E" w:rsidRDefault="0043772D">
            <w:pPr>
              <w:pStyle w:val="ListParagraph"/>
              <w:numPr>
                <w:ilvl w:val="0"/>
                <w:numId w:val="6"/>
              </w:numPr>
              <w:spacing w:line="264" w:lineRule="auto"/>
              <w:ind w:left="516"/>
              <w:jc w:val="both"/>
              <w:rPr>
                <w:del w:id="32" w:author="Tushar Tiwari (US)"/>
                <w:rFonts w:ascii="Trebuchet MS" w:eastAsia="Times New Roman" w:hAnsi="Trebuchet MS" w:cs="Times New Roman"/>
                <w:color w:val="auto"/>
                <w:spacing w:val="4"/>
                <w:sz w:val="16"/>
                <w:szCs w:val="18"/>
              </w:rPr>
            </w:pPr>
            <w:del w:id="33" w:author="Tushar Tiwari (US)">
              <w:r w:rsidRPr="0050265E">
                <w:rPr>
                  <w:rFonts w:ascii="Trebuchet MS" w:eastAsia="Times New Roman" w:hAnsi="Trebuchet MS" w:cs="Times New Roman"/>
                  <w:color w:val="auto"/>
                  <w:spacing w:val="4"/>
                  <w:sz w:val="16"/>
                  <w:szCs w:val="18"/>
                </w:rPr>
                <w:delText>Port Arthur (phase 1) is fully subscribed (weighted average of contract ~19 years).</w:delText>
              </w:r>
            </w:del>
          </w:p>
          <w:p w14:paraId="59B48316" w14:textId="77777777" w:rsidR="0043772D" w:rsidRPr="0050265E" w:rsidRDefault="0043772D">
            <w:pPr>
              <w:pStyle w:val="ListParagraph"/>
              <w:numPr>
                <w:ilvl w:val="0"/>
                <w:numId w:val="6"/>
              </w:numPr>
              <w:spacing w:line="264" w:lineRule="auto"/>
              <w:ind w:left="516"/>
              <w:jc w:val="both"/>
              <w:rPr>
                <w:del w:id="34" w:author="Tushar Tiwari (US)"/>
                <w:rFonts w:ascii="Trebuchet MS" w:eastAsia="Times New Roman" w:hAnsi="Trebuchet MS" w:cs="Times New Roman"/>
                <w:color w:val="auto"/>
                <w:spacing w:val="4"/>
                <w:sz w:val="16"/>
                <w:szCs w:val="18"/>
              </w:rPr>
            </w:pPr>
            <w:del w:id="35" w:author="Tushar Tiwari (US)">
              <w:r w:rsidRPr="0050265E">
                <w:rPr>
                  <w:rFonts w:ascii="Trebuchet MS" w:eastAsia="Times New Roman" w:hAnsi="Trebuchet MS" w:cs="Times New Roman"/>
                  <w:color w:val="auto"/>
                  <w:spacing w:val="4"/>
                  <w:sz w:val="16"/>
                  <w:szCs w:val="18"/>
                </w:rPr>
                <w:delText>COP contracted for 50% of the offtake volume (5.5 mtpa) and would supply gas for the entire project.</w:delText>
              </w:r>
            </w:del>
          </w:p>
          <w:p w14:paraId="7D15B76F" w14:textId="77777777" w:rsidR="0043772D" w:rsidRPr="0050265E" w:rsidRDefault="0043772D">
            <w:pPr>
              <w:pStyle w:val="ListParagraph"/>
              <w:numPr>
                <w:ilvl w:val="0"/>
                <w:numId w:val="6"/>
              </w:numPr>
              <w:spacing w:line="264" w:lineRule="auto"/>
              <w:ind w:left="516"/>
              <w:jc w:val="both"/>
              <w:rPr>
                <w:del w:id="36" w:author="Tushar Tiwari (US)"/>
                <w:rFonts w:ascii="Trebuchet MS" w:eastAsia="Times New Roman" w:hAnsi="Trebuchet MS" w:cs="Times New Roman"/>
                <w:color w:val="auto"/>
                <w:spacing w:val="4"/>
                <w:sz w:val="16"/>
                <w:szCs w:val="18"/>
              </w:rPr>
            </w:pPr>
            <w:del w:id="37" w:author="Tushar Tiwari (US)">
              <w:r w:rsidRPr="0050265E">
                <w:rPr>
                  <w:rFonts w:ascii="Trebuchet MS" w:eastAsia="Times New Roman" w:hAnsi="Trebuchet MS" w:cs="Times New Roman"/>
                  <w:color w:val="auto"/>
                  <w:spacing w:val="4"/>
                  <w:sz w:val="16"/>
                  <w:szCs w:val="18"/>
                </w:rPr>
                <w:delText>COP aims to spend $3.7 billion over the next 10 years to increase output, with $1.9 billion earmarked for Port Arthur LNG.</w:delText>
              </w:r>
            </w:del>
          </w:p>
        </w:tc>
      </w:tr>
      <w:tr w:rsidR="0043772D" w:rsidRPr="00C8401D" w14:paraId="6EB2D756" w14:textId="77777777" w:rsidTr="0043772D">
        <w:trPr>
          <w:cnfStyle w:val="000000100000" w:firstRow="0" w:lastRow="0" w:firstColumn="0" w:lastColumn="0" w:oddVBand="0" w:evenVBand="0" w:oddHBand="1" w:evenHBand="0" w:firstRowFirstColumn="0" w:firstRowLastColumn="0" w:lastRowFirstColumn="0" w:lastRowLastColumn="0"/>
          <w:trHeight w:val="21"/>
          <w:del w:id="38" w:author="Tushar Tiwari (US)"/>
        </w:trPr>
        <w:tc>
          <w:tcPr>
            <w:tcW w:w="3087" w:type="dxa"/>
            <w:vAlign w:val="center"/>
          </w:tcPr>
          <w:p w14:paraId="206C4923" w14:textId="77777777" w:rsidR="0043772D" w:rsidRPr="005D7739" w:rsidRDefault="0043772D">
            <w:pPr>
              <w:spacing w:line="264" w:lineRule="auto"/>
              <w:jc w:val="both"/>
              <w:rPr>
                <w:del w:id="39" w:author="Tushar Tiwari (US)"/>
                <w:rFonts w:ascii="Trebuchet MS" w:hAnsi="Trebuchet MS"/>
                <w:b/>
                <w:bCs/>
                <w:spacing w:val="4"/>
                <w:sz w:val="16"/>
                <w:szCs w:val="18"/>
              </w:rPr>
            </w:pPr>
            <w:del w:id="40" w:author="Tushar Tiwari (US)">
              <w:r w:rsidRPr="005D7739">
                <w:rPr>
                  <w:rFonts w:ascii="Trebuchet MS" w:hAnsi="Trebuchet MS"/>
                  <w:b/>
                  <w:bCs/>
                  <w:spacing w:val="4"/>
                  <w:sz w:val="16"/>
                  <w:szCs w:val="18"/>
                </w:rPr>
                <w:delText xml:space="preserve">Total </w:delText>
              </w:r>
            </w:del>
          </w:p>
        </w:tc>
        <w:tc>
          <w:tcPr>
            <w:tcW w:w="2474" w:type="dxa"/>
            <w:vAlign w:val="center"/>
          </w:tcPr>
          <w:p w14:paraId="38C4016A" w14:textId="77777777" w:rsidR="0043772D" w:rsidRPr="00DE634D" w:rsidRDefault="0043772D">
            <w:pPr>
              <w:pStyle w:val="ListParagraph"/>
              <w:spacing w:line="264" w:lineRule="auto"/>
              <w:ind w:hanging="464"/>
              <w:jc w:val="both"/>
              <w:rPr>
                <w:del w:id="41" w:author="Tushar Tiwari (US)"/>
                <w:rFonts w:ascii="Trebuchet MS" w:hAnsi="Trebuchet MS"/>
                <w:b/>
                <w:bCs/>
                <w:spacing w:val="4"/>
                <w:sz w:val="16"/>
              </w:rPr>
            </w:pPr>
            <w:del w:id="42" w:author="Tushar Tiwari (US)">
              <w:r w:rsidRPr="00DE634D">
                <w:rPr>
                  <w:rFonts w:ascii="Trebuchet MS" w:hAnsi="Trebuchet MS"/>
                  <w:b/>
                  <w:bCs/>
                  <w:spacing w:val="4"/>
                  <w:sz w:val="16"/>
                </w:rPr>
                <w:delText>14.5</w:delText>
              </w:r>
            </w:del>
          </w:p>
        </w:tc>
        <w:tc>
          <w:tcPr>
            <w:tcW w:w="4956" w:type="dxa"/>
          </w:tcPr>
          <w:p w14:paraId="3C2B92FD" w14:textId="77777777" w:rsidR="0043772D" w:rsidRPr="00DE634D" w:rsidRDefault="0043772D">
            <w:pPr>
              <w:pStyle w:val="ListParagraph"/>
              <w:spacing w:line="264" w:lineRule="auto"/>
              <w:ind w:firstLine="0"/>
              <w:jc w:val="both"/>
              <w:rPr>
                <w:del w:id="43" w:author="Tushar Tiwari (US)"/>
                <w:rFonts w:ascii="Trebuchet MS" w:hAnsi="Trebuchet MS"/>
                <w:b/>
                <w:bCs/>
                <w:spacing w:val="4"/>
                <w:sz w:val="16"/>
              </w:rPr>
            </w:pPr>
          </w:p>
        </w:tc>
      </w:tr>
    </w:tbl>
    <w:p w14:paraId="3272E44D" w14:textId="77777777" w:rsidR="00A47056" w:rsidRDefault="00A47056" w:rsidP="007C66CE">
      <w:pPr>
        <w:spacing w:after="159"/>
        <w:ind w:left="15" w:right="243"/>
        <w:jc w:val="both"/>
        <w:rPr>
          <w:del w:id="44" w:author="Tushar Tiwari (US)"/>
        </w:rPr>
      </w:pPr>
    </w:p>
    <w:p w14:paraId="44D5F3EE" w14:textId="65741C69" w:rsidR="000B187D" w:rsidRDefault="00D715DA" w:rsidP="007C66CE">
      <w:pPr>
        <w:spacing w:after="159"/>
        <w:ind w:left="15" w:right="243"/>
        <w:jc w:val="both"/>
        <w:rPr>
          <w:del w:id="45" w:author="Tushar Tiwari (US)"/>
        </w:rPr>
      </w:pPr>
      <w:del w:id="46" w:author="Tushar Tiwari (US)">
        <w:r>
          <w:delText xml:space="preserve"> </w:delText>
        </w:r>
        <w:r w:rsidR="00EF7F9F">
          <w:delText xml:space="preserve"> </w:delText>
        </w:r>
      </w:del>
    </w:p>
    <w:p w14:paraId="5EFBC7C7" w14:textId="3731AC9F" w:rsidR="000B187D" w:rsidRDefault="00640294" w:rsidP="007C66CE">
      <w:pPr>
        <w:pStyle w:val="Heading2"/>
        <w:ind w:left="15"/>
        <w:jc w:val="both"/>
      </w:pPr>
      <w:r>
        <w:t xml:space="preserve">Figure </w:t>
      </w:r>
      <w:r w:rsidR="00AF123F">
        <w:t>x</w:t>
      </w:r>
      <w:r>
        <w:t xml:space="preserve">: </w:t>
      </w:r>
      <w:r w:rsidR="00AF123F">
        <w:t xml:space="preserve">PwC offerings for Portfolio LNG players </w:t>
      </w:r>
    </w:p>
    <w:p w14:paraId="7C2C0F1B" w14:textId="77777777" w:rsidR="000B187D" w:rsidRDefault="00640294" w:rsidP="007C66CE">
      <w:pPr>
        <w:spacing w:after="222" w:line="259" w:lineRule="auto"/>
        <w:ind w:left="20"/>
        <w:jc w:val="both"/>
      </w:pPr>
      <w:r>
        <w:rPr>
          <w:rFonts w:ascii="Calibri" w:eastAsia="Calibri" w:hAnsi="Calibri" w:cs="Calibri"/>
          <w:noProof/>
          <w:sz w:val="22"/>
        </w:rPr>
        <mc:AlternateContent>
          <mc:Choice Requires="wpg">
            <w:drawing>
              <wp:inline distT="0" distB="0" distL="0" distR="0" wp14:anchorId="39774ECF" wp14:editId="31173A22">
                <wp:extent cx="6908406" cy="12700"/>
                <wp:effectExtent l="0" t="0" r="0" b="0"/>
                <wp:docPr id="22851" name="Group 22851"/>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1917" name="Shape 1917"/>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7E8C2A" id="Group 22851"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">
                <v:shape id="Shape 1917"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" path="m,l6908406,e" filled="f" strokeweight="1pt">
                  <v:stroke miterlimit="1" joinstyle="miter"/>
                  <v:path arrowok="t" textboxrect="0,0,6908406,0"/>
                </v:shape>
                <w10:anchorlock/>
              </v:group>
            </w:pict>
          </mc:Fallback>
        </mc:AlternateContent>
      </w:r>
    </w:p>
    <w:p w14:paraId="7E589466" w14:textId="77777777" w:rsidR="001C0ADE" w:rsidRDefault="001C0ADE" w:rsidP="007C66CE">
      <w:pPr>
        <w:spacing w:after="145" w:line="259" w:lineRule="auto"/>
        <w:ind w:left="440" w:right="8813"/>
        <w:jc w:val="both"/>
        <w:rPr>
          <w:b/>
          <w:sz w:val="17"/>
        </w:rPr>
      </w:pPr>
    </w:p>
    <w:p w14:paraId="6DB3805E" w14:textId="5734EEB9" w:rsidR="000B187D" w:rsidRDefault="00CD47FB" w:rsidP="007C66CE">
      <w:pPr>
        <w:spacing w:after="145" w:line="259" w:lineRule="auto"/>
        <w:ind w:right="8813"/>
        <w:jc w:val="both"/>
        <w:rPr>
          <w:b/>
          <w:sz w:val="17"/>
        </w:rPr>
      </w:pPr>
      <w:r w:rsidRPr="00CD47FB">
        <w:rPr>
          <w:b/>
          <w:noProof/>
          <w:sz w:val="17"/>
        </w:rPr>
        <w:drawing>
          <wp:inline distT="0" distB="0" distL="0" distR="0" wp14:anchorId="24B705AD" wp14:editId="19A8A336">
            <wp:extent cx="6920230" cy="2879090"/>
            <wp:effectExtent l="0" t="0" r="0" b="0"/>
            <wp:docPr id="27" name="Picture 27">
              <a:extLst xmlns:a="http://schemas.openxmlformats.org/drawingml/2006/main">
                <a:ext uri="{FF2B5EF4-FFF2-40B4-BE49-F238E27FC236}">
                  <a16:creationId xmlns:a16="http://schemas.microsoft.com/office/drawing/2014/main" id="{1460FE74-F58E-46CF-A184-8F509323A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460FE74-F58E-46CF-A184-8F509323A99B}"/>
                        </a:ext>
                      </a:extLst>
                    </pic:cNvPr>
                    <pic:cNvPicPr>
                      <a:picLocks noChangeAspect="1"/>
                    </pic:cNvPicPr>
                  </pic:nvPicPr>
                  <pic:blipFill rotWithShape="1">
                    <a:blip r:embed="rId22"/>
                    <a:srcRect t="1712"/>
                    <a:stretch/>
                  </pic:blipFill>
                  <pic:spPr>
                    <a:xfrm>
                      <a:off x="0" y="0"/>
                      <a:ext cx="6920230" cy="2879090"/>
                    </a:xfrm>
                    <a:prstGeom prst="rect">
                      <a:avLst/>
                    </a:prstGeom>
                  </pic:spPr>
                </pic:pic>
              </a:graphicData>
            </a:graphic>
          </wp:inline>
        </w:drawing>
      </w:r>
      <w:r w:rsidR="00640294">
        <w:rPr>
          <w:b/>
          <w:sz w:val="17"/>
        </w:rPr>
        <w:t xml:space="preserve"> </w:t>
      </w:r>
    </w:p>
    <w:p w14:paraId="54966BFA" w14:textId="77777777" w:rsidR="00D13663" w:rsidRDefault="00D13663" w:rsidP="007C66CE">
      <w:pPr>
        <w:spacing w:after="145" w:line="259" w:lineRule="auto"/>
        <w:ind w:right="8813"/>
        <w:jc w:val="both"/>
      </w:pPr>
    </w:p>
    <w:p w14:paraId="22D328D7" w14:textId="77777777" w:rsidR="00ED25F9" w:rsidRDefault="00ED25F9" w:rsidP="00ED25F9">
      <w:pPr>
        <w:spacing w:line="384" w:lineRule="auto"/>
        <w:jc w:val="both"/>
      </w:pPr>
      <w:r>
        <w:rPr>
          <w:b/>
          <w:sz w:val="22"/>
        </w:rPr>
        <w:lastRenderedPageBreak/>
        <w:t xml:space="preserve">Figure 3: M&amp;A target selection, equity investment characteristics of an export LNG project </w:t>
      </w:r>
    </w:p>
    <w:p w14:paraId="19D28B56" w14:textId="77777777" w:rsidR="00ED25F9" w:rsidRDefault="00ED25F9" w:rsidP="00ED25F9">
      <w:pPr>
        <w:spacing w:after="148" w:line="259" w:lineRule="auto"/>
        <w:ind w:left="20"/>
        <w:jc w:val="both"/>
      </w:pPr>
      <w:r>
        <w:rPr>
          <w:rFonts w:ascii="Calibri" w:eastAsia="Calibri" w:hAnsi="Calibri" w:cs="Calibri"/>
          <w:noProof/>
          <w:sz w:val="22"/>
        </w:rPr>
        <mc:AlternateContent>
          <mc:Choice Requires="wpg">
            <w:drawing>
              <wp:inline distT="0" distB="0" distL="0" distR="0" wp14:anchorId="2DC26D34" wp14:editId="16E435CA">
                <wp:extent cx="6908406" cy="12700"/>
                <wp:effectExtent l="0" t="0" r="0" b="0"/>
                <wp:docPr id="36" name="Group 36"/>
                <wp:cNvGraphicFramePr/>
                <a:graphic xmlns:a="http://schemas.openxmlformats.org/drawingml/2006/main">
                  <a:graphicData uri="http://schemas.microsoft.com/office/word/2010/wordprocessingGroup">
                    <wpg:wgp>
                      <wpg:cNvGrpSpPr/>
                      <wpg:grpSpPr>
                        <a:xfrm>
                          <a:off x="0" y="0"/>
                          <a:ext cx="6908406" cy="12700"/>
                          <a:chOff x="0" y="0"/>
                          <a:chExt cx="6908406" cy="12700"/>
                        </a:xfrm>
                      </wpg:grpSpPr>
                      <wps:wsp>
                        <wps:cNvPr id="37" name="Shape 295"/>
                        <wps:cNvSpPr/>
                        <wps:spPr>
                          <a:xfrm>
                            <a:off x="0" y="0"/>
                            <a:ext cx="6908406" cy="0"/>
                          </a:xfrm>
                          <a:custGeom>
                            <a:avLst/>
                            <a:gdLst/>
                            <a:ahLst/>
                            <a:cxnLst/>
                            <a:rect l="0" t="0" r="0" b="0"/>
                            <a:pathLst>
                              <a:path w="6908406">
                                <a:moveTo>
                                  <a:pt x="0" y="0"/>
                                </a:moveTo>
                                <a:lnTo>
                                  <a:pt x="6908406"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2E175D" id="Group 36" o:spid="_x0000_s1026" style="width:543.95pt;height:1pt;mso-position-horizontal-relative:char;mso-position-vertical-relative:line" coordsize="6908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">
                <v:shape id="Shape 295" o:spid="_x0000_s1027" style="position:absolute;width:69084;height:0;visibility:visible;mso-wrap-style:square;v-text-anchor:top" coordsize="690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" path="m,l6908406,e" filled="f" strokeweight="1pt">
                  <v:stroke miterlimit="1" joinstyle="miter"/>
                  <v:path arrowok="t" textboxrect="0,0,6908406,0"/>
                </v:shape>
                <w10:anchorlock/>
              </v:group>
            </w:pict>
          </mc:Fallback>
        </mc:AlternateContent>
      </w:r>
    </w:p>
    <w:p w14:paraId="3D3823CE" w14:textId="77777777" w:rsidR="00ED25F9" w:rsidRDefault="00ED25F9" w:rsidP="00ED25F9">
      <w:pPr>
        <w:pStyle w:val="Heading3"/>
        <w:spacing w:after="504"/>
        <w:ind w:left="0" w:firstLine="0"/>
        <w:jc w:val="both"/>
      </w:pPr>
      <w:r w:rsidRPr="008D2134">
        <w:rPr>
          <w:noProof/>
        </w:rPr>
        <w:drawing>
          <wp:anchor distT="0" distB="0" distL="114300" distR="114300" simplePos="0" relativeHeight="251658249" behindDoc="0" locked="0" layoutInCell="1" allowOverlap="1" wp14:anchorId="4BF04E50" wp14:editId="5CF93B49">
            <wp:simplePos x="0" y="0"/>
            <wp:positionH relativeFrom="column">
              <wp:posOffset>959485</wp:posOffset>
            </wp:positionH>
            <wp:positionV relativeFrom="paragraph">
              <wp:posOffset>480695</wp:posOffset>
            </wp:positionV>
            <wp:extent cx="4648200" cy="413766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48200" cy="4137660"/>
                    </a:xfrm>
                    <a:prstGeom prst="rect">
                      <a:avLst/>
                    </a:prstGeom>
                  </pic:spPr>
                </pic:pic>
              </a:graphicData>
            </a:graphic>
          </wp:anchor>
        </w:drawing>
      </w:r>
      <w:r>
        <w:t xml:space="preserve">Key guidelines/framework adopted by LNG, equity players to invest in the target export project </w:t>
      </w:r>
    </w:p>
    <w:p w14:paraId="41E5AAB8" w14:textId="77777777" w:rsidR="00ED25F9" w:rsidRDefault="00ED25F9" w:rsidP="007C66CE">
      <w:pPr>
        <w:spacing w:after="145" w:line="259" w:lineRule="auto"/>
        <w:ind w:right="8813"/>
        <w:jc w:val="both"/>
      </w:pPr>
    </w:p>
    <w:p w14:paraId="03C7C442" w14:textId="77777777" w:rsidR="00ED25F9" w:rsidRDefault="00ED25F9" w:rsidP="007C66CE">
      <w:pPr>
        <w:spacing w:after="145" w:line="259" w:lineRule="auto"/>
        <w:ind w:right="8813"/>
        <w:jc w:val="both"/>
      </w:pPr>
    </w:p>
    <w:tbl>
      <w:tblPr>
        <w:tblStyle w:val="TableGrid1"/>
        <w:tblW w:w="10853" w:type="dxa"/>
        <w:tblInd w:w="19" w:type="dxa"/>
        <w:tblLook w:val="04A0" w:firstRow="1" w:lastRow="0" w:firstColumn="1" w:lastColumn="0" w:noHBand="0" w:noVBand="1"/>
      </w:tblPr>
      <w:tblGrid>
        <w:gridCol w:w="5524"/>
        <w:gridCol w:w="5329"/>
      </w:tblGrid>
      <w:tr w:rsidR="000B187D" w14:paraId="267F8FF3" w14:textId="77777777" w:rsidTr="001951ED">
        <w:trPr>
          <w:trHeight w:val="250"/>
          <w:del w:id="47" w:author="Tushar Tiwari (US)"/>
        </w:trPr>
        <w:tc>
          <w:tcPr>
            <w:tcW w:w="5524" w:type="dxa"/>
            <w:tcBorders>
              <w:top w:val="nil"/>
              <w:left w:val="nil"/>
              <w:bottom w:val="nil"/>
              <w:right w:val="nil"/>
            </w:tcBorders>
          </w:tcPr>
          <w:p w14:paraId="1A5091C8" w14:textId="62B8DAE1" w:rsidR="000B187D" w:rsidRPr="00AF123F" w:rsidRDefault="00AC2C3E" w:rsidP="007C66CE">
            <w:pPr>
              <w:spacing w:line="259" w:lineRule="auto"/>
              <w:jc w:val="both"/>
              <w:rPr>
                <w:del w:id="48" w:author="Tushar Tiwari (US)"/>
                <w:rFonts w:ascii="Arial" w:hAnsi="Arial" w:cs="Arial"/>
                <w:sz w:val="20"/>
                <w:szCs w:val="20"/>
              </w:rPr>
            </w:pPr>
            <w:del w:id="49" w:author="Tushar Tiwari (US)">
              <w:r>
                <w:rPr>
                  <w:rFonts w:ascii="Arial" w:hAnsi="Arial" w:cs="Arial"/>
                  <w:sz w:val="20"/>
                  <w:szCs w:val="20"/>
                </w:rPr>
                <w:delText>xxxxxxxxxxx</w:delText>
              </w:r>
            </w:del>
          </w:p>
        </w:tc>
        <w:tc>
          <w:tcPr>
            <w:tcW w:w="5329" w:type="dxa"/>
            <w:tcBorders>
              <w:top w:val="nil"/>
              <w:left w:val="nil"/>
              <w:bottom w:val="nil"/>
              <w:right w:val="nil"/>
            </w:tcBorders>
          </w:tcPr>
          <w:p w14:paraId="1FF57468" w14:textId="12E2639C" w:rsidR="000B187D" w:rsidRPr="00AF123F" w:rsidRDefault="00AC2C3E" w:rsidP="007C66CE">
            <w:pPr>
              <w:spacing w:line="259" w:lineRule="auto"/>
              <w:jc w:val="both"/>
              <w:rPr>
                <w:del w:id="50" w:author="Tushar Tiwari (US)"/>
                <w:rFonts w:ascii="Arial" w:hAnsi="Arial" w:cs="Arial"/>
                <w:sz w:val="20"/>
                <w:szCs w:val="20"/>
              </w:rPr>
            </w:pPr>
            <w:del w:id="51" w:author="Tushar Tiwari (US)">
              <w:r>
                <w:rPr>
                  <w:rFonts w:ascii="Arial" w:hAnsi="Arial" w:cs="Arial"/>
                  <w:sz w:val="20"/>
                  <w:szCs w:val="20"/>
                </w:rPr>
                <w:delText>xx</w:delText>
              </w:r>
            </w:del>
          </w:p>
        </w:tc>
      </w:tr>
      <w:tr w:rsidR="000B187D" w14:paraId="4070FBC5" w14:textId="77777777" w:rsidTr="001951ED">
        <w:trPr>
          <w:trHeight w:val="270"/>
          <w:del w:id="52" w:author="Tushar Tiwari (US)"/>
        </w:trPr>
        <w:tc>
          <w:tcPr>
            <w:tcW w:w="5524" w:type="dxa"/>
            <w:tcBorders>
              <w:top w:val="nil"/>
              <w:left w:val="nil"/>
              <w:bottom w:val="nil"/>
              <w:right w:val="nil"/>
            </w:tcBorders>
          </w:tcPr>
          <w:p w14:paraId="06C232C6" w14:textId="08B9BEA5" w:rsidR="000B187D" w:rsidRPr="00AF123F" w:rsidRDefault="00AC2C3E" w:rsidP="007C66CE">
            <w:pPr>
              <w:spacing w:line="259" w:lineRule="auto"/>
              <w:jc w:val="both"/>
              <w:rPr>
                <w:del w:id="53" w:author="Tushar Tiwari (US)"/>
                <w:rFonts w:ascii="Arial" w:hAnsi="Arial" w:cs="Arial"/>
                <w:sz w:val="20"/>
                <w:szCs w:val="20"/>
              </w:rPr>
            </w:pPr>
            <w:del w:id="54" w:author="Tushar Tiwari (US)">
              <w:r>
                <w:rPr>
                  <w:rFonts w:ascii="Arial" w:hAnsi="Arial" w:cs="Arial"/>
                  <w:sz w:val="20"/>
                  <w:szCs w:val="20"/>
                </w:rPr>
                <w:delText>x</w:delText>
              </w:r>
            </w:del>
          </w:p>
        </w:tc>
        <w:tc>
          <w:tcPr>
            <w:tcW w:w="5329" w:type="dxa"/>
            <w:tcBorders>
              <w:top w:val="nil"/>
              <w:left w:val="nil"/>
              <w:bottom w:val="nil"/>
              <w:right w:val="nil"/>
            </w:tcBorders>
          </w:tcPr>
          <w:p w14:paraId="63229312" w14:textId="121422FA" w:rsidR="000B187D" w:rsidRPr="00AF123F" w:rsidRDefault="000B187D" w:rsidP="007C66CE">
            <w:pPr>
              <w:spacing w:line="259" w:lineRule="auto"/>
              <w:jc w:val="both"/>
              <w:rPr>
                <w:del w:id="55" w:author="Tushar Tiwari (US)"/>
                <w:rFonts w:ascii="Arial" w:hAnsi="Arial" w:cs="Arial"/>
                <w:sz w:val="20"/>
                <w:szCs w:val="20"/>
              </w:rPr>
            </w:pPr>
          </w:p>
        </w:tc>
      </w:tr>
      <w:tr w:rsidR="000B187D" w14:paraId="6CDBDB34" w14:textId="77777777" w:rsidTr="001951ED">
        <w:trPr>
          <w:trHeight w:val="270"/>
          <w:del w:id="56" w:author="Tushar Tiwari (US)"/>
        </w:trPr>
        <w:tc>
          <w:tcPr>
            <w:tcW w:w="5524" w:type="dxa"/>
            <w:tcBorders>
              <w:top w:val="nil"/>
              <w:left w:val="nil"/>
              <w:bottom w:val="nil"/>
              <w:right w:val="nil"/>
            </w:tcBorders>
          </w:tcPr>
          <w:p w14:paraId="4B1B8F65" w14:textId="77777777" w:rsidR="000B187D" w:rsidRDefault="000B187D" w:rsidP="007C66CE">
            <w:pPr>
              <w:spacing w:line="259" w:lineRule="auto"/>
              <w:jc w:val="both"/>
              <w:rPr>
                <w:del w:id="57" w:author="Tushar Tiwari (US)"/>
                <w:rFonts w:ascii="Arial" w:hAnsi="Arial" w:cs="Arial"/>
                <w:sz w:val="20"/>
                <w:szCs w:val="20"/>
              </w:rPr>
            </w:pPr>
          </w:p>
          <w:p w14:paraId="110BF9BD" w14:textId="1188BA56" w:rsidR="00AC2C3E" w:rsidRDefault="00AC2C3E" w:rsidP="007C66CE">
            <w:pPr>
              <w:spacing w:line="259" w:lineRule="auto"/>
              <w:jc w:val="both"/>
              <w:rPr>
                <w:del w:id="58" w:author="Tushar Tiwari (US)"/>
                <w:rFonts w:ascii="Arial" w:hAnsi="Arial" w:cs="Arial"/>
                <w:sz w:val="20"/>
                <w:szCs w:val="20"/>
              </w:rPr>
            </w:pPr>
            <w:del w:id="59" w:author="Tushar Tiwari (US)">
              <w:r>
                <w:rPr>
                  <w:rFonts w:ascii="Arial" w:hAnsi="Arial" w:cs="Arial"/>
                  <w:sz w:val="20"/>
                  <w:szCs w:val="20"/>
                </w:rPr>
                <w:delText>Xx</w:delText>
              </w:r>
            </w:del>
          </w:p>
          <w:p w14:paraId="47C9B197" w14:textId="10607BA1" w:rsidR="00AC2C3E" w:rsidRDefault="00AC2C3E" w:rsidP="007C66CE">
            <w:pPr>
              <w:spacing w:line="259" w:lineRule="auto"/>
              <w:jc w:val="both"/>
              <w:rPr>
                <w:del w:id="60" w:author="Tushar Tiwari (US)"/>
                <w:rFonts w:ascii="Arial" w:hAnsi="Arial" w:cs="Arial"/>
                <w:sz w:val="20"/>
                <w:szCs w:val="20"/>
              </w:rPr>
            </w:pPr>
            <w:del w:id="61" w:author="Tushar Tiwari (US)">
              <w:r>
                <w:rPr>
                  <w:rFonts w:ascii="Arial" w:hAnsi="Arial" w:cs="Arial"/>
                  <w:sz w:val="20"/>
                  <w:szCs w:val="20"/>
                </w:rPr>
                <w:delText>X</w:delText>
              </w:r>
            </w:del>
          </w:p>
          <w:p w14:paraId="0E372223" w14:textId="5436B900" w:rsidR="00AC2C3E" w:rsidRDefault="00AC2C3E" w:rsidP="007C66CE">
            <w:pPr>
              <w:spacing w:line="259" w:lineRule="auto"/>
              <w:jc w:val="both"/>
              <w:rPr>
                <w:del w:id="62" w:author="Tushar Tiwari (US)"/>
                <w:rFonts w:ascii="Arial" w:hAnsi="Arial" w:cs="Arial"/>
                <w:sz w:val="20"/>
                <w:szCs w:val="20"/>
              </w:rPr>
            </w:pPr>
            <w:del w:id="63" w:author="Tushar Tiwari (US)">
              <w:r>
                <w:rPr>
                  <w:rFonts w:ascii="Arial" w:hAnsi="Arial" w:cs="Arial"/>
                  <w:sz w:val="20"/>
                  <w:szCs w:val="20"/>
                </w:rPr>
                <w:delText>X</w:delText>
              </w:r>
            </w:del>
          </w:p>
          <w:p w14:paraId="4977936D" w14:textId="64D091CF" w:rsidR="00AC2C3E" w:rsidRPr="00AF123F" w:rsidRDefault="00AC2C3E" w:rsidP="007C66CE">
            <w:pPr>
              <w:spacing w:line="259" w:lineRule="auto"/>
              <w:jc w:val="both"/>
              <w:rPr>
                <w:del w:id="64" w:author="Tushar Tiwari (US)"/>
                <w:rFonts w:ascii="Arial" w:hAnsi="Arial" w:cs="Arial"/>
                <w:sz w:val="20"/>
                <w:szCs w:val="20"/>
              </w:rPr>
            </w:pPr>
            <w:del w:id="65" w:author="Tushar Tiwari (US)">
              <w:r>
                <w:rPr>
                  <w:rFonts w:ascii="Arial" w:hAnsi="Arial" w:cs="Arial"/>
                  <w:sz w:val="20"/>
                  <w:szCs w:val="20"/>
                </w:rPr>
                <w:delText>xx</w:delText>
              </w:r>
            </w:del>
          </w:p>
        </w:tc>
        <w:tc>
          <w:tcPr>
            <w:tcW w:w="5329" w:type="dxa"/>
            <w:tcBorders>
              <w:top w:val="nil"/>
              <w:left w:val="nil"/>
              <w:bottom w:val="nil"/>
              <w:right w:val="nil"/>
            </w:tcBorders>
          </w:tcPr>
          <w:p w14:paraId="0B5F94CB" w14:textId="298E995A" w:rsidR="000B187D" w:rsidRPr="00AF123F" w:rsidRDefault="000B187D" w:rsidP="007C66CE">
            <w:pPr>
              <w:spacing w:line="259" w:lineRule="auto"/>
              <w:jc w:val="both"/>
              <w:rPr>
                <w:del w:id="66" w:author="Tushar Tiwari (US)"/>
                <w:rFonts w:ascii="Arial" w:hAnsi="Arial" w:cs="Arial"/>
                <w:sz w:val="20"/>
                <w:szCs w:val="20"/>
              </w:rPr>
            </w:pPr>
          </w:p>
        </w:tc>
      </w:tr>
      <w:tr w:rsidR="000B187D" w14:paraId="53158DE3" w14:textId="77777777" w:rsidTr="001951ED">
        <w:trPr>
          <w:trHeight w:val="270"/>
          <w:del w:id="67" w:author="Tushar Tiwari (US)"/>
        </w:trPr>
        <w:tc>
          <w:tcPr>
            <w:tcW w:w="5524" w:type="dxa"/>
            <w:tcBorders>
              <w:top w:val="nil"/>
              <w:left w:val="nil"/>
              <w:bottom w:val="nil"/>
              <w:right w:val="nil"/>
            </w:tcBorders>
          </w:tcPr>
          <w:p w14:paraId="49754137" w14:textId="444752CD" w:rsidR="000B187D" w:rsidRPr="00AF123F" w:rsidRDefault="000B187D" w:rsidP="007C66CE">
            <w:pPr>
              <w:spacing w:line="259" w:lineRule="auto"/>
              <w:jc w:val="both"/>
              <w:rPr>
                <w:del w:id="68" w:author="Tushar Tiwari (US)"/>
                <w:rFonts w:ascii="Arial" w:hAnsi="Arial" w:cs="Arial"/>
                <w:sz w:val="20"/>
                <w:szCs w:val="20"/>
              </w:rPr>
            </w:pPr>
          </w:p>
        </w:tc>
        <w:tc>
          <w:tcPr>
            <w:tcW w:w="5329" w:type="dxa"/>
            <w:tcBorders>
              <w:top w:val="nil"/>
              <w:left w:val="nil"/>
              <w:bottom w:val="nil"/>
              <w:right w:val="nil"/>
            </w:tcBorders>
          </w:tcPr>
          <w:p w14:paraId="3253C767" w14:textId="5E9DE4F0" w:rsidR="000B187D" w:rsidRPr="00AF123F" w:rsidRDefault="000B187D" w:rsidP="007C66CE">
            <w:pPr>
              <w:spacing w:line="259" w:lineRule="auto"/>
              <w:jc w:val="both"/>
              <w:rPr>
                <w:del w:id="69" w:author="Tushar Tiwari (US)"/>
                <w:rFonts w:ascii="Arial" w:hAnsi="Arial" w:cs="Arial"/>
                <w:sz w:val="20"/>
                <w:szCs w:val="20"/>
              </w:rPr>
            </w:pPr>
          </w:p>
        </w:tc>
      </w:tr>
      <w:tr w:rsidR="000B187D" w14:paraId="323C00E4" w14:textId="77777777" w:rsidTr="001951ED">
        <w:trPr>
          <w:trHeight w:val="270"/>
          <w:del w:id="70" w:author="Tushar Tiwari (US)"/>
        </w:trPr>
        <w:tc>
          <w:tcPr>
            <w:tcW w:w="5524" w:type="dxa"/>
            <w:tcBorders>
              <w:top w:val="nil"/>
              <w:left w:val="nil"/>
              <w:bottom w:val="nil"/>
              <w:right w:val="nil"/>
            </w:tcBorders>
          </w:tcPr>
          <w:p w14:paraId="3A96692B" w14:textId="303BA669" w:rsidR="000B187D" w:rsidRPr="00AF123F" w:rsidRDefault="000B187D" w:rsidP="007C66CE">
            <w:pPr>
              <w:spacing w:line="259" w:lineRule="auto"/>
              <w:jc w:val="both"/>
              <w:rPr>
                <w:del w:id="71" w:author="Tushar Tiwari (US)"/>
                <w:rFonts w:ascii="Arial" w:hAnsi="Arial" w:cs="Arial"/>
                <w:sz w:val="20"/>
                <w:szCs w:val="20"/>
              </w:rPr>
            </w:pPr>
          </w:p>
        </w:tc>
        <w:tc>
          <w:tcPr>
            <w:tcW w:w="5329" w:type="dxa"/>
            <w:tcBorders>
              <w:top w:val="nil"/>
              <w:left w:val="nil"/>
              <w:bottom w:val="nil"/>
              <w:right w:val="nil"/>
            </w:tcBorders>
          </w:tcPr>
          <w:p w14:paraId="374D7987" w14:textId="77777777" w:rsidR="000B187D" w:rsidRPr="00AF123F" w:rsidRDefault="00640294" w:rsidP="007C66CE">
            <w:pPr>
              <w:spacing w:line="259" w:lineRule="auto"/>
              <w:jc w:val="both"/>
              <w:rPr>
                <w:del w:id="72" w:author="Tushar Tiwari (US)"/>
                <w:rFonts w:ascii="Arial" w:hAnsi="Arial" w:cs="Arial"/>
                <w:sz w:val="18"/>
                <w:szCs w:val="18"/>
              </w:rPr>
            </w:pPr>
            <w:del w:id="73" w:author="Tushar Tiwari (US)">
              <w:r w:rsidRPr="00AF123F">
                <w:rPr>
                  <w:rFonts w:ascii="Arial" w:hAnsi="Arial" w:cs="Arial"/>
                  <w:sz w:val="18"/>
                  <w:szCs w:val="18"/>
                </w:rPr>
                <w:delText xml:space="preserve">Technology consulting solutions include readiness </w:delText>
              </w:r>
            </w:del>
          </w:p>
        </w:tc>
      </w:tr>
      <w:tr w:rsidR="000B187D" w14:paraId="6A9264AE" w14:textId="77777777" w:rsidTr="001951ED">
        <w:trPr>
          <w:trHeight w:val="270"/>
          <w:del w:id="74" w:author="Tushar Tiwari (US)"/>
        </w:trPr>
        <w:tc>
          <w:tcPr>
            <w:tcW w:w="5524" w:type="dxa"/>
            <w:tcBorders>
              <w:top w:val="nil"/>
              <w:left w:val="nil"/>
              <w:bottom w:val="nil"/>
              <w:right w:val="nil"/>
            </w:tcBorders>
          </w:tcPr>
          <w:p w14:paraId="42FB044B" w14:textId="7B6BCBEE" w:rsidR="000B187D" w:rsidRPr="00AF123F" w:rsidRDefault="000B187D" w:rsidP="007C66CE">
            <w:pPr>
              <w:spacing w:line="259" w:lineRule="auto"/>
              <w:jc w:val="both"/>
              <w:rPr>
                <w:del w:id="75" w:author="Tushar Tiwari (US)"/>
                <w:rFonts w:ascii="Arial" w:hAnsi="Arial" w:cs="Arial"/>
                <w:sz w:val="20"/>
                <w:szCs w:val="20"/>
              </w:rPr>
            </w:pPr>
          </w:p>
        </w:tc>
        <w:tc>
          <w:tcPr>
            <w:tcW w:w="5329" w:type="dxa"/>
            <w:tcBorders>
              <w:top w:val="nil"/>
              <w:left w:val="nil"/>
              <w:bottom w:val="nil"/>
              <w:right w:val="nil"/>
            </w:tcBorders>
          </w:tcPr>
          <w:p w14:paraId="32E08671" w14:textId="77777777" w:rsidR="000B187D" w:rsidRPr="00AF123F" w:rsidRDefault="00640294" w:rsidP="007C66CE">
            <w:pPr>
              <w:spacing w:line="259" w:lineRule="auto"/>
              <w:jc w:val="both"/>
              <w:rPr>
                <w:del w:id="76" w:author="Tushar Tiwari (US)"/>
                <w:rFonts w:ascii="Arial" w:hAnsi="Arial" w:cs="Arial"/>
                <w:sz w:val="18"/>
                <w:szCs w:val="18"/>
              </w:rPr>
            </w:pPr>
            <w:del w:id="77" w:author="Tushar Tiwari (US)">
              <w:r w:rsidRPr="00AF123F">
                <w:rPr>
                  <w:rFonts w:ascii="Arial" w:hAnsi="Arial" w:cs="Arial"/>
                  <w:sz w:val="18"/>
                  <w:szCs w:val="18"/>
                </w:rPr>
                <w:delText xml:space="preserve">assessments which can help the enterprises across distinct </w:delText>
              </w:r>
            </w:del>
          </w:p>
        </w:tc>
      </w:tr>
      <w:tr w:rsidR="000B187D" w14:paraId="64678CC7" w14:textId="77777777" w:rsidTr="001951ED">
        <w:trPr>
          <w:trHeight w:val="270"/>
          <w:del w:id="78" w:author="Tushar Tiwari (US)"/>
        </w:trPr>
        <w:tc>
          <w:tcPr>
            <w:tcW w:w="5524" w:type="dxa"/>
            <w:tcBorders>
              <w:top w:val="nil"/>
              <w:left w:val="nil"/>
              <w:bottom w:val="nil"/>
              <w:right w:val="nil"/>
            </w:tcBorders>
          </w:tcPr>
          <w:p w14:paraId="0D2D59EE" w14:textId="717B55BB" w:rsidR="000B187D" w:rsidRPr="00AF123F" w:rsidRDefault="000B187D" w:rsidP="007C66CE">
            <w:pPr>
              <w:spacing w:line="259" w:lineRule="auto"/>
              <w:jc w:val="both"/>
              <w:rPr>
                <w:del w:id="79" w:author="Tushar Tiwari (US)"/>
                <w:rFonts w:ascii="Arial" w:hAnsi="Arial" w:cs="Arial"/>
                <w:sz w:val="20"/>
                <w:szCs w:val="20"/>
              </w:rPr>
            </w:pPr>
          </w:p>
        </w:tc>
        <w:tc>
          <w:tcPr>
            <w:tcW w:w="5329" w:type="dxa"/>
            <w:tcBorders>
              <w:top w:val="nil"/>
              <w:left w:val="nil"/>
              <w:bottom w:val="nil"/>
              <w:right w:val="nil"/>
            </w:tcBorders>
          </w:tcPr>
          <w:p w14:paraId="1FDFB676" w14:textId="77777777" w:rsidR="000B187D" w:rsidRPr="00AF123F" w:rsidRDefault="00640294" w:rsidP="007C66CE">
            <w:pPr>
              <w:spacing w:line="259" w:lineRule="auto"/>
              <w:jc w:val="both"/>
              <w:rPr>
                <w:del w:id="80" w:author="Tushar Tiwari (US)"/>
                <w:rFonts w:ascii="Arial" w:hAnsi="Arial" w:cs="Arial"/>
                <w:sz w:val="18"/>
                <w:szCs w:val="18"/>
              </w:rPr>
            </w:pPr>
            <w:del w:id="81" w:author="Tushar Tiwari (US)">
              <w:r w:rsidRPr="00AF123F">
                <w:rPr>
                  <w:rFonts w:ascii="Arial" w:hAnsi="Arial" w:cs="Arial"/>
                  <w:sz w:val="18"/>
                  <w:szCs w:val="18"/>
                </w:rPr>
                <w:delText xml:space="preserve">dimensions based on four readiness scales and associated </w:delText>
              </w:r>
            </w:del>
          </w:p>
        </w:tc>
      </w:tr>
      <w:tr w:rsidR="000B187D" w:rsidRPr="00AF123F" w14:paraId="347B7F0E" w14:textId="77777777" w:rsidTr="001951ED">
        <w:trPr>
          <w:trHeight w:val="270"/>
          <w:del w:id="82" w:author="Tushar Tiwari (US)"/>
        </w:trPr>
        <w:tc>
          <w:tcPr>
            <w:tcW w:w="5524" w:type="dxa"/>
            <w:tcBorders>
              <w:top w:val="nil"/>
              <w:left w:val="nil"/>
              <w:bottom w:val="nil"/>
              <w:right w:val="nil"/>
            </w:tcBorders>
          </w:tcPr>
          <w:p w14:paraId="7390AC2B" w14:textId="2394D2E8" w:rsidR="000B187D" w:rsidRPr="00AF123F" w:rsidRDefault="000B187D" w:rsidP="007C66CE">
            <w:pPr>
              <w:spacing w:line="259" w:lineRule="auto"/>
              <w:jc w:val="both"/>
              <w:rPr>
                <w:del w:id="83" w:author="Tushar Tiwari (US)"/>
                <w:rFonts w:ascii="Arial" w:hAnsi="Arial" w:cs="Arial"/>
                <w:sz w:val="20"/>
                <w:szCs w:val="20"/>
              </w:rPr>
            </w:pPr>
          </w:p>
        </w:tc>
        <w:tc>
          <w:tcPr>
            <w:tcW w:w="5329" w:type="dxa"/>
            <w:tcBorders>
              <w:top w:val="nil"/>
              <w:left w:val="nil"/>
              <w:bottom w:val="nil"/>
              <w:right w:val="nil"/>
            </w:tcBorders>
          </w:tcPr>
          <w:p w14:paraId="1029F3D2" w14:textId="77777777" w:rsidR="000B187D" w:rsidRPr="00AF123F" w:rsidRDefault="00640294" w:rsidP="007C66CE">
            <w:pPr>
              <w:spacing w:line="259" w:lineRule="auto"/>
              <w:jc w:val="both"/>
              <w:rPr>
                <w:del w:id="84" w:author="Tushar Tiwari (US)"/>
                <w:rFonts w:ascii="Arial" w:hAnsi="Arial" w:cs="Arial"/>
                <w:sz w:val="20"/>
                <w:szCs w:val="20"/>
              </w:rPr>
            </w:pPr>
            <w:del w:id="85" w:author="Tushar Tiwari (US)">
              <w:r w:rsidRPr="00AF123F">
                <w:rPr>
                  <w:rFonts w:ascii="Arial" w:hAnsi="Arial" w:cs="Arial"/>
                  <w:sz w:val="20"/>
                  <w:szCs w:val="20"/>
                </w:rPr>
                <w:delText xml:space="preserve">criteria to demarcate the current state of capabilities, an </w:delText>
              </w:r>
            </w:del>
          </w:p>
        </w:tc>
      </w:tr>
      <w:tr w:rsidR="000B187D" w14:paraId="32AEFAAF" w14:textId="77777777" w:rsidTr="001951ED">
        <w:trPr>
          <w:trHeight w:val="270"/>
          <w:del w:id="86" w:author="Tushar Tiwari (US)"/>
        </w:trPr>
        <w:tc>
          <w:tcPr>
            <w:tcW w:w="5524" w:type="dxa"/>
            <w:tcBorders>
              <w:top w:val="nil"/>
              <w:left w:val="nil"/>
              <w:bottom w:val="nil"/>
              <w:right w:val="nil"/>
            </w:tcBorders>
          </w:tcPr>
          <w:p w14:paraId="00C605AB" w14:textId="1F6BDE62" w:rsidR="000B187D" w:rsidRPr="00AF123F" w:rsidRDefault="000B187D" w:rsidP="007C66CE">
            <w:pPr>
              <w:spacing w:line="259" w:lineRule="auto"/>
              <w:jc w:val="both"/>
              <w:rPr>
                <w:del w:id="87" w:author="Tushar Tiwari (US)"/>
                <w:rFonts w:ascii="Arial" w:hAnsi="Arial" w:cs="Arial"/>
                <w:sz w:val="20"/>
                <w:szCs w:val="20"/>
              </w:rPr>
            </w:pPr>
          </w:p>
        </w:tc>
        <w:tc>
          <w:tcPr>
            <w:tcW w:w="5329" w:type="dxa"/>
            <w:tcBorders>
              <w:top w:val="nil"/>
              <w:left w:val="nil"/>
              <w:bottom w:val="nil"/>
              <w:right w:val="nil"/>
            </w:tcBorders>
          </w:tcPr>
          <w:p w14:paraId="47D432D5" w14:textId="77777777" w:rsidR="000B187D" w:rsidRPr="00AF123F" w:rsidRDefault="00640294">
            <w:pPr>
              <w:spacing w:line="259" w:lineRule="auto"/>
              <w:jc w:val="both"/>
              <w:rPr>
                <w:del w:id="88" w:author="Tushar Tiwari (US)"/>
                <w:rFonts w:ascii="Arial" w:hAnsi="Arial" w:cs="Arial"/>
                <w:sz w:val="20"/>
                <w:szCs w:val="20"/>
              </w:rPr>
            </w:pPr>
            <w:del w:id="89" w:author="Tushar Tiwari (US)">
              <w:r w:rsidRPr="00AF123F">
                <w:rPr>
                  <w:rFonts w:ascii="Arial" w:hAnsi="Arial" w:cs="Arial"/>
                  <w:sz w:val="20"/>
                  <w:szCs w:val="20"/>
                </w:rPr>
                <w:delText xml:space="preserve">enterprise framework evaluation based on multiple dimensions </w:delText>
              </w:r>
            </w:del>
          </w:p>
        </w:tc>
      </w:tr>
      <w:tr w:rsidR="000B187D" w14:paraId="2A54E011" w14:textId="77777777" w:rsidTr="001951ED">
        <w:trPr>
          <w:trHeight w:val="270"/>
          <w:del w:id="90" w:author="Tushar Tiwari (US)"/>
        </w:trPr>
        <w:tc>
          <w:tcPr>
            <w:tcW w:w="5524" w:type="dxa"/>
            <w:tcBorders>
              <w:top w:val="nil"/>
              <w:left w:val="nil"/>
              <w:bottom w:val="nil"/>
              <w:right w:val="nil"/>
            </w:tcBorders>
          </w:tcPr>
          <w:p w14:paraId="7DD3E0B0" w14:textId="083F0FC0" w:rsidR="000B187D" w:rsidRPr="00AF123F" w:rsidRDefault="000B187D" w:rsidP="007C66CE">
            <w:pPr>
              <w:spacing w:line="259" w:lineRule="auto"/>
              <w:jc w:val="both"/>
              <w:rPr>
                <w:del w:id="91" w:author="Tushar Tiwari (US)"/>
                <w:rFonts w:ascii="Arial" w:hAnsi="Arial" w:cs="Arial"/>
                <w:sz w:val="20"/>
                <w:szCs w:val="20"/>
              </w:rPr>
            </w:pPr>
          </w:p>
        </w:tc>
        <w:tc>
          <w:tcPr>
            <w:tcW w:w="5329" w:type="dxa"/>
            <w:tcBorders>
              <w:top w:val="nil"/>
              <w:left w:val="nil"/>
              <w:bottom w:val="nil"/>
              <w:right w:val="nil"/>
            </w:tcBorders>
          </w:tcPr>
          <w:p w14:paraId="445FCD54" w14:textId="77777777" w:rsidR="000B187D" w:rsidRPr="00AF123F" w:rsidRDefault="00640294" w:rsidP="007C66CE">
            <w:pPr>
              <w:spacing w:line="259" w:lineRule="auto"/>
              <w:jc w:val="both"/>
              <w:rPr>
                <w:del w:id="92" w:author="Tushar Tiwari (US)"/>
                <w:rFonts w:ascii="Arial" w:hAnsi="Arial" w:cs="Arial"/>
                <w:sz w:val="20"/>
                <w:szCs w:val="20"/>
              </w:rPr>
            </w:pPr>
            <w:del w:id="93" w:author="Tushar Tiwari (US)">
              <w:r w:rsidRPr="00AF123F">
                <w:rPr>
                  <w:rFonts w:ascii="Arial" w:hAnsi="Arial" w:cs="Arial"/>
                  <w:sz w:val="20"/>
                  <w:szCs w:val="20"/>
                </w:rPr>
                <w:delText xml:space="preserve">and maturity parameters to identify and analyse the areas of </w:delText>
              </w:r>
            </w:del>
          </w:p>
        </w:tc>
      </w:tr>
      <w:tr w:rsidR="000B187D" w14:paraId="012F093D" w14:textId="77777777" w:rsidTr="001951ED">
        <w:trPr>
          <w:trHeight w:val="250"/>
          <w:del w:id="94" w:author="Tushar Tiwari (US)"/>
        </w:trPr>
        <w:tc>
          <w:tcPr>
            <w:tcW w:w="5524" w:type="dxa"/>
            <w:tcBorders>
              <w:top w:val="nil"/>
              <w:left w:val="nil"/>
              <w:bottom w:val="nil"/>
              <w:right w:val="nil"/>
            </w:tcBorders>
          </w:tcPr>
          <w:p w14:paraId="1524A9C5" w14:textId="764BEA6D" w:rsidR="000B187D" w:rsidRPr="00AF123F" w:rsidRDefault="000B187D" w:rsidP="007C66CE">
            <w:pPr>
              <w:spacing w:line="259" w:lineRule="auto"/>
              <w:jc w:val="both"/>
              <w:rPr>
                <w:del w:id="95" w:author="Tushar Tiwari (US)"/>
                <w:rFonts w:ascii="Arial" w:hAnsi="Arial" w:cs="Arial"/>
                <w:sz w:val="20"/>
                <w:szCs w:val="20"/>
              </w:rPr>
            </w:pPr>
          </w:p>
        </w:tc>
        <w:tc>
          <w:tcPr>
            <w:tcW w:w="5329" w:type="dxa"/>
            <w:tcBorders>
              <w:top w:val="nil"/>
              <w:left w:val="nil"/>
              <w:bottom w:val="nil"/>
              <w:right w:val="nil"/>
            </w:tcBorders>
          </w:tcPr>
          <w:p w14:paraId="3A91A9E2" w14:textId="77777777" w:rsidR="000B187D" w:rsidRPr="00AF123F" w:rsidRDefault="00640294" w:rsidP="007C66CE">
            <w:pPr>
              <w:spacing w:line="259" w:lineRule="auto"/>
              <w:jc w:val="both"/>
              <w:rPr>
                <w:del w:id="96" w:author="Tushar Tiwari (US)"/>
                <w:rFonts w:ascii="Arial" w:hAnsi="Arial" w:cs="Arial"/>
                <w:sz w:val="20"/>
                <w:szCs w:val="20"/>
              </w:rPr>
            </w:pPr>
            <w:del w:id="97" w:author="Tushar Tiwari (US)">
              <w:r w:rsidRPr="00AF123F">
                <w:rPr>
                  <w:rFonts w:ascii="Arial" w:hAnsi="Arial" w:cs="Arial"/>
                  <w:sz w:val="20"/>
                  <w:szCs w:val="20"/>
                </w:rPr>
                <w:delText xml:space="preserve">improvement and provide recommendations to the clients </w:delText>
              </w:r>
            </w:del>
          </w:p>
        </w:tc>
      </w:tr>
    </w:tbl>
    <w:p w14:paraId="0EA869DB" w14:textId="4E53D84F" w:rsidR="000B187D" w:rsidRDefault="00640294" w:rsidP="008832A7">
      <w:pPr>
        <w:spacing w:after="116"/>
        <w:ind w:left="15" w:right="12"/>
        <w:jc w:val="both"/>
        <w:rPr>
          <w:del w:id="98" w:author="Tushar Tiwari (US)"/>
        </w:rPr>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7C946295" wp14:editId="2D2C94CC">
                <wp:simplePos x="0" y="0"/>
                <wp:positionH relativeFrom="page">
                  <wp:posOffset>0</wp:posOffset>
                </wp:positionH>
                <wp:positionV relativeFrom="page">
                  <wp:posOffset>1785257</wp:posOffset>
                </wp:positionV>
                <wp:extent cx="9561948" cy="7864664"/>
                <wp:effectExtent l="0" t="0" r="0" b="3175"/>
                <wp:wrapTopAndBottom/>
                <wp:docPr id="21366" name="Group 21366"/>
                <wp:cNvGraphicFramePr/>
                <a:graphic xmlns:a="http://schemas.openxmlformats.org/drawingml/2006/main">
                  <a:graphicData uri="http://schemas.microsoft.com/office/word/2010/wordprocessingGroup">
                    <wpg:wgp>
                      <wpg:cNvGrpSpPr/>
                      <wpg:grpSpPr>
                        <a:xfrm>
                          <a:off x="0" y="0"/>
                          <a:ext cx="9561948" cy="7864664"/>
                          <a:chOff x="0" y="-4164"/>
                          <a:chExt cx="9561948" cy="7864664"/>
                        </a:xfrm>
                      </wpg:grpSpPr>
                      <wps:wsp>
                        <wps:cNvPr id="32013" name="Shape 32013"/>
                        <wps:cNvSpPr/>
                        <wps:spPr>
                          <a:xfrm>
                            <a:off x="0" y="0"/>
                            <a:ext cx="7772400" cy="7860500"/>
                          </a:xfrm>
                          <a:custGeom>
                            <a:avLst/>
                            <a:gdLst/>
                            <a:ahLst/>
                            <a:cxnLst/>
                            <a:rect l="0" t="0" r="0" b="0"/>
                            <a:pathLst>
                              <a:path w="7772400" h="7860500">
                                <a:moveTo>
                                  <a:pt x="0" y="0"/>
                                </a:moveTo>
                                <a:lnTo>
                                  <a:pt x="7772400" y="0"/>
                                </a:lnTo>
                                <a:lnTo>
                                  <a:pt x="7772400" y="7860500"/>
                                </a:lnTo>
                                <a:lnTo>
                                  <a:pt x="0" y="7860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501" name="Picture 31501"/>
                          <pic:cNvPicPr/>
                        </pic:nvPicPr>
                        <pic:blipFill>
                          <a:blip r:embed="rId24"/>
                          <a:stretch>
                            <a:fillRect/>
                          </a:stretch>
                        </pic:blipFill>
                        <pic:spPr>
                          <a:xfrm>
                            <a:off x="0" y="-4164"/>
                            <a:ext cx="7772400" cy="7863840"/>
                          </a:xfrm>
                          <a:prstGeom prst="rect">
                            <a:avLst/>
                          </a:prstGeom>
                        </pic:spPr>
                      </pic:pic>
                      <wps:wsp>
                        <wps:cNvPr id="2179" name="Rectangle 2179"/>
                        <wps:cNvSpPr/>
                        <wps:spPr>
                          <a:xfrm>
                            <a:off x="431999" y="317650"/>
                            <a:ext cx="2300808" cy="451040"/>
                          </a:xfrm>
                          <a:prstGeom prst="rect">
                            <a:avLst/>
                          </a:prstGeom>
                          <a:ln>
                            <a:noFill/>
                          </a:ln>
                        </wps:spPr>
                        <wps:txbx>
                          <w:txbxContent>
                            <w:p w14:paraId="691FE991" w14:textId="77777777" w:rsidR="000B187D" w:rsidRDefault="00640294">
                              <w:pPr>
                                <w:spacing w:after="160" w:line="259" w:lineRule="auto"/>
                              </w:pPr>
                              <w:r>
                                <w:rPr>
                                  <w:color w:val="FDBE10"/>
                                  <w:w w:val="105"/>
                                  <w:sz w:val="54"/>
                                </w:rPr>
                                <w:t>Conclusion</w:t>
                              </w:r>
                              <w:r>
                                <w:rPr>
                                  <w:color w:val="FDBE10"/>
                                  <w:spacing w:val="-15"/>
                                  <w:w w:val="105"/>
                                  <w:sz w:val="54"/>
                                </w:rPr>
                                <w:t xml:space="preserve"> </w:t>
                              </w:r>
                            </w:p>
                          </w:txbxContent>
                        </wps:txbx>
                        <wps:bodyPr horzOverflow="overflow" vert="horz" lIns="0" tIns="0" rIns="0" bIns="0" rtlCol="0">
                          <a:noAutofit/>
                        </wps:bodyPr>
                      </wps:wsp>
                      <wps:wsp>
                        <wps:cNvPr id="2180" name="Rectangle 2180"/>
                        <wps:cNvSpPr/>
                        <wps:spPr>
                          <a:xfrm>
                            <a:off x="431999" y="845650"/>
                            <a:ext cx="8783539" cy="186941"/>
                          </a:xfrm>
                          <a:prstGeom prst="rect">
                            <a:avLst/>
                          </a:prstGeom>
                          <a:ln>
                            <a:noFill/>
                          </a:ln>
                        </wps:spPr>
                        <wps:txbx>
                          <w:txbxContent>
                            <w:p w14:paraId="0D9DB65F" w14:textId="5C078E04" w:rsidR="000B187D" w:rsidRDefault="008D2AEE">
                              <w:pPr>
                                <w:spacing w:after="160" w:line="259" w:lineRule="auto"/>
                              </w:pPr>
                              <w:r>
                                <w:rPr>
                                  <w:color w:val="FFFFFF"/>
                                </w:rPr>
                                <w:t>LNG</w:t>
                              </w:r>
                              <w:r w:rsidR="00640294">
                                <w:rPr>
                                  <w:color w:val="FFFFFF"/>
                                </w:rPr>
                                <w:t xml:space="preserve"> </w:t>
                              </w:r>
                              <w:r>
                                <w:rPr>
                                  <w:color w:val="FFFFFF"/>
                                </w:rPr>
                                <w:t>players</w:t>
                              </w:r>
                              <w:r w:rsidR="00640294">
                                <w:rPr>
                                  <w:color w:val="FFFFFF"/>
                                </w:rPr>
                                <w:t xml:space="preserve"> encounter many challenges related to production,</w:t>
                              </w:r>
                              <w:r>
                                <w:rPr>
                                  <w:color w:val="FFFFFF"/>
                                </w:rPr>
                                <w:t xml:space="preserve"> projects </w:t>
                              </w:r>
                              <w:r w:rsidR="00640294">
                                <w:rPr>
                                  <w:color w:val="FFFFFF"/>
                                </w:rPr>
                                <w:t xml:space="preserve">and </w:t>
                              </w:r>
                              <w:r>
                                <w:rPr>
                                  <w:color w:val="FFFFFF"/>
                                </w:rPr>
                                <w:t xml:space="preserve">contracts </w:t>
                              </w:r>
                              <w:r w:rsidR="00640294">
                                <w:rPr>
                                  <w:color w:val="FFFFFF"/>
                                </w:rPr>
                                <w:t xml:space="preserve">. As a result, </w:t>
                              </w:r>
                            </w:p>
                          </w:txbxContent>
                        </wps:txbx>
                        <wps:bodyPr horzOverflow="overflow" vert="horz" lIns="0" tIns="0" rIns="0" bIns="0" rtlCol="0">
                          <a:noAutofit/>
                        </wps:bodyPr>
                      </wps:wsp>
                      <wps:wsp>
                        <wps:cNvPr id="2181" name="Rectangle 2181"/>
                        <wps:cNvSpPr/>
                        <wps:spPr>
                          <a:xfrm>
                            <a:off x="431994" y="1010615"/>
                            <a:ext cx="7338060" cy="186690"/>
                          </a:xfrm>
                          <a:prstGeom prst="rect">
                            <a:avLst/>
                          </a:prstGeom>
                          <a:ln>
                            <a:noFill/>
                          </a:ln>
                        </wps:spPr>
                        <wps:txbx>
                          <w:txbxContent>
                            <w:p w14:paraId="5F25C361" w14:textId="77777777" w:rsidR="000B187D" w:rsidRDefault="00640294">
                              <w:pPr>
                                <w:spacing w:after="160" w:line="259" w:lineRule="auto"/>
                              </w:pPr>
                              <w:r>
                                <w:rPr>
                                  <w:color w:val="FFFFFF"/>
                                </w:rPr>
                                <w:t xml:space="preserve">prices have been impacted and the urgency to tackle these issues has increased dramatically. One way to address these </w:t>
                              </w:r>
                            </w:p>
                          </w:txbxContent>
                        </wps:txbx>
                        <wps:bodyPr horzOverflow="overflow" vert="horz" lIns="0" tIns="0" rIns="0" bIns="0" rtlCol="0">
                          <a:noAutofit/>
                        </wps:bodyPr>
                      </wps:wsp>
                      <wps:wsp>
                        <wps:cNvPr id="2182" name="Rectangle 2182"/>
                        <wps:cNvSpPr/>
                        <wps:spPr>
                          <a:xfrm>
                            <a:off x="431999" y="1175748"/>
                            <a:ext cx="8946057" cy="186941"/>
                          </a:xfrm>
                          <a:prstGeom prst="rect">
                            <a:avLst/>
                          </a:prstGeom>
                          <a:ln>
                            <a:noFill/>
                          </a:ln>
                        </wps:spPr>
                        <wps:txbx>
                          <w:txbxContent>
                            <w:p w14:paraId="1B5CB462" w14:textId="5D721F33" w:rsidR="000B187D" w:rsidRDefault="00640294">
                              <w:pPr>
                                <w:spacing w:after="160" w:line="259" w:lineRule="auto"/>
                              </w:pPr>
                              <w:r>
                                <w:rPr>
                                  <w:color w:val="FFFFFF"/>
                                </w:rPr>
                                <w:t xml:space="preserve">challenges is to accelerate the implementation of </w:t>
                              </w:r>
                              <w:r w:rsidR="008D2AEE">
                                <w:rPr>
                                  <w:color w:val="FFFFFF"/>
                                </w:rPr>
                                <w:t>digitization</w:t>
                              </w:r>
                              <w:r>
                                <w:rPr>
                                  <w:color w:val="FFFFFF"/>
                                </w:rPr>
                                <w:t xml:space="preserve"> strategies </w:t>
                              </w:r>
                              <w:r w:rsidR="008D2AEE">
                                <w:rPr>
                                  <w:color w:val="FFFFFF"/>
                                </w:rPr>
                                <w:t xml:space="preserve">such as ETRM </w:t>
                              </w:r>
                              <w:r>
                                <w:rPr>
                                  <w:color w:val="FFFFFF"/>
                                </w:rPr>
                                <w:t xml:space="preserve">to help improve resilience and nnovation. </w:t>
                              </w:r>
                            </w:p>
                          </w:txbxContent>
                        </wps:txbx>
                        <wps:bodyPr horzOverflow="overflow" vert="horz" lIns="0" tIns="0" rIns="0" bIns="0" rtlCol="0">
                          <a:noAutofit/>
                        </wps:bodyPr>
                      </wps:wsp>
                      <wps:wsp>
                        <wps:cNvPr id="2183" name="Rectangle 2183"/>
                        <wps:cNvSpPr/>
                        <wps:spPr>
                          <a:xfrm>
                            <a:off x="431999" y="1340797"/>
                            <a:ext cx="8364213" cy="186941"/>
                          </a:xfrm>
                          <a:prstGeom prst="rect">
                            <a:avLst/>
                          </a:prstGeom>
                          <a:ln>
                            <a:noFill/>
                          </a:ln>
                        </wps:spPr>
                        <wps:txbx>
                          <w:txbxContent>
                            <w:p w14:paraId="3F33C6FD" w14:textId="77777777" w:rsidR="000B187D" w:rsidRDefault="00640294">
                              <w:pPr>
                                <w:spacing w:after="160" w:line="259" w:lineRule="auto"/>
                              </w:pPr>
                              <w:r>
                                <w:rPr>
                                  <w:color w:val="FFFFFF"/>
                                </w:rPr>
                                <w:t xml:space="preserve">Adopting edge computing in the supply chain with transparent operating guidelines can be one such measure which </w:t>
                              </w:r>
                            </w:p>
                          </w:txbxContent>
                        </wps:txbx>
                        <wps:bodyPr horzOverflow="overflow" vert="horz" lIns="0" tIns="0" rIns="0" bIns="0" rtlCol="0">
                          <a:noAutofit/>
                        </wps:bodyPr>
                      </wps:wsp>
                      <wps:wsp>
                        <wps:cNvPr id="2184" name="Rectangle 2184"/>
                        <wps:cNvSpPr/>
                        <wps:spPr>
                          <a:xfrm>
                            <a:off x="431999" y="1505845"/>
                            <a:ext cx="9129949" cy="186941"/>
                          </a:xfrm>
                          <a:prstGeom prst="rect">
                            <a:avLst/>
                          </a:prstGeom>
                          <a:ln>
                            <a:noFill/>
                          </a:ln>
                        </wps:spPr>
                        <wps:txbx>
                          <w:txbxContent>
                            <w:p w14:paraId="15FF7FD8" w14:textId="77777777" w:rsidR="000B187D" w:rsidRDefault="00640294">
                              <w:pPr>
                                <w:spacing w:after="160" w:line="259" w:lineRule="auto"/>
                              </w:pPr>
                              <w:r>
                                <w:rPr>
                                  <w:color w:val="FFFFFF"/>
                                </w:rPr>
                                <w:t xml:space="preserve">organisations can implement. With digital transformation strategies and solutions, organisations can seamlessly leverage agility </w:t>
                              </w:r>
                            </w:p>
                          </w:txbxContent>
                        </wps:txbx>
                        <wps:bodyPr horzOverflow="overflow" vert="horz" lIns="0" tIns="0" rIns="0" bIns="0" rtlCol="0">
                          <a:noAutofit/>
                        </wps:bodyPr>
                      </wps:wsp>
                      <wps:wsp>
                        <wps:cNvPr id="2185" name="Rectangle 2185"/>
                        <wps:cNvSpPr/>
                        <wps:spPr>
                          <a:xfrm>
                            <a:off x="431999" y="1670895"/>
                            <a:ext cx="5860806" cy="186941"/>
                          </a:xfrm>
                          <a:prstGeom prst="rect">
                            <a:avLst/>
                          </a:prstGeom>
                          <a:ln>
                            <a:noFill/>
                          </a:ln>
                        </wps:spPr>
                        <wps:txbx>
                          <w:txbxContent>
                            <w:p w14:paraId="5115495D" w14:textId="77777777" w:rsidR="000B187D" w:rsidRDefault="00640294">
                              <w:pPr>
                                <w:spacing w:after="160" w:line="259" w:lineRule="auto"/>
                              </w:pPr>
                              <w:r>
                                <w:rPr>
                                  <w:color w:val="FFFFFF"/>
                                </w:rPr>
                                <w:t xml:space="preserve">and efficiency to enable their enterprises to become adaptable for further growth. </w:t>
                              </w:r>
                            </w:p>
                          </w:txbxContent>
                        </wps:txbx>
                        <wps:bodyPr horzOverflow="overflow" vert="horz" lIns="0" tIns="0" rIns="0" bIns="0" rtlCol="0">
                          <a:noAutofit/>
                        </wps:bodyPr>
                      </wps:wsp>
                    </wpg:wgp>
                  </a:graphicData>
                </a:graphic>
              </wp:anchor>
            </w:drawing>
          </mc:Choice>
          <mc:Fallback>
            <w:pict>
              <v:group w14:anchorId="7C946295" id="Group 21366" o:spid="_x0000_s1035" style="position:absolute;left:0;text-align:left;margin-left:0;margin-top:140.55pt;width:752.9pt;height:619.25pt;z-index:251658240;mso-position-horizontal-relative:page;mso-position-vertical-relative:page" coordorigin=",-41" coordsize="95619,78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">
                <v:shape id="Shape 32013" o:spid="_x0000_s1036" style="position:absolute;width:77724;height:78605;visibility:visible;mso-wrap-style:square;v-text-anchor:top" coordsize="7772400,78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" path="m,l7772400,r,7860500l,7860500,,e" fillcolor="black" stroked="f" strokeweight="0">
                  <v:stroke miterlimit="83231f" joinstyle="miter"/>
                  <v:path arrowok="t" textboxrect="0,0,7772400,78605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501" o:spid="_x0000_s1037" type="#_x0000_t75" style="position:absolute;top:-41;width:77724;height:7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">
                  <v:imagedata r:id="rId25" o:title=""/>
                </v:shape>
                <v:rect id="Rectangle 2179" o:spid="_x0000_s1038" style="position:absolute;left:4319;top:3176;width:23009;height:4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691FE991" w14:textId="77777777" w:rsidR="000B187D" w:rsidRDefault="00640294">
                        <w:pPr>
                          <w:spacing w:after="160" w:line="259" w:lineRule="auto"/>
                        </w:pPr>
                        <w:r>
                          <w:rPr>
                            <w:color w:val="FDBE10"/>
                            <w:w w:val="105"/>
                            <w:sz w:val="54"/>
                          </w:rPr>
                          <w:t>Conclusion</w:t>
                        </w:r>
                        <w:r>
                          <w:rPr>
                            <w:color w:val="FDBE10"/>
                            <w:spacing w:val="-15"/>
                            <w:w w:val="105"/>
                            <w:sz w:val="54"/>
                          </w:rPr>
                          <w:t xml:space="preserve"> </w:t>
                        </w:r>
                      </w:p>
                    </w:txbxContent>
                  </v:textbox>
                </v:rect>
                <v:rect id="Rectangle 2180" o:spid="_x0000_s1039" style="position:absolute;left:4319;top:8456;width:8783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0D9DB65F" w14:textId="5C078E04" w:rsidR="000B187D" w:rsidRDefault="008D2AEE">
                        <w:pPr>
                          <w:spacing w:after="160" w:line="259" w:lineRule="auto"/>
                        </w:pPr>
                        <w:r>
                          <w:rPr>
                            <w:color w:val="FFFFFF"/>
                          </w:rPr>
                          <w:t>LNG</w:t>
                        </w:r>
                        <w:r w:rsidR="00640294">
                          <w:rPr>
                            <w:color w:val="FFFFFF"/>
                          </w:rPr>
                          <w:t xml:space="preserve"> </w:t>
                        </w:r>
                        <w:r>
                          <w:rPr>
                            <w:color w:val="FFFFFF"/>
                          </w:rPr>
                          <w:t>players</w:t>
                        </w:r>
                        <w:r w:rsidR="00640294">
                          <w:rPr>
                            <w:color w:val="FFFFFF"/>
                          </w:rPr>
                          <w:t xml:space="preserve"> encounter many challenges related to production,</w:t>
                        </w:r>
                        <w:r>
                          <w:rPr>
                            <w:color w:val="FFFFFF"/>
                          </w:rPr>
                          <w:t xml:space="preserve"> projects </w:t>
                        </w:r>
                        <w:r w:rsidR="00640294">
                          <w:rPr>
                            <w:color w:val="FFFFFF"/>
                          </w:rPr>
                          <w:t xml:space="preserve">and </w:t>
                        </w:r>
                        <w:r>
                          <w:rPr>
                            <w:color w:val="FFFFFF"/>
                          </w:rPr>
                          <w:t xml:space="preserve">contracts </w:t>
                        </w:r>
                        <w:r w:rsidR="00640294">
                          <w:rPr>
                            <w:color w:val="FFFFFF"/>
                          </w:rPr>
                          <w:t xml:space="preserve">. As a result, </w:t>
                        </w:r>
                      </w:p>
                    </w:txbxContent>
                  </v:textbox>
                </v:rect>
                <v:rect id="Rectangle 2181" o:spid="_x0000_s1040" style="position:absolute;left:4319;top:10106;width:73381;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5F25C361" w14:textId="77777777" w:rsidR="000B187D" w:rsidRDefault="00640294">
                        <w:pPr>
                          <w:spacing w:after="160" w:line="259" w:lineRule="auto"/>
                        </w:pPr>
                        <w:r>
                          <w:rPr>
                            <w:color w:val="FFFFFF"/>
                          </w:rPr>
                          <w:t xml:space="preserve">prices have been impacted and the urgency to tackle these issues has increased dramatically. One way to address these </w:t>
                        </w:r>
                      </w:p>
                    </w:txbxContent>
                  </v:textbox>
                </v:rect>
                <v:rect id="Rectangle 2182" o:spid="_x0000_s1041" style="position:absolute;left:4319;top:11757;width:8946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1B5CB462" w14:textId="5D721F33" w:rsidR="000B187D" w:rsidRDefault="00640294">
                        <w:pPr>
                          <w:spacing w:after="160" w:line="259" w:lineRule="auto"/>
                        </w:pPr>
                        <w:r>
                          <w:rPr>
                            <w:color w:val="FFFFFF"/>
                          </w:rPr>
                          <w:t xml:space="preserve">challenges is to accelerate the implementation of </w:t>
                        </w:r>
                        <w:r w:rsidR="008D2AEE">
                          <w:rPr>
                            <w:color w:val="FFFFFF"/>
                          </w:rPr>
                          <w:t>digitization</w:t>
                        </w:r>
                        <w:r>
                          <w:rPr>
                            <w:color w:val="FFFFFF"/>
                          </w:rPr>
                          <w:t xml:space="preserve"> strategies </w:t>
                        </w:r>
                        <w:r w:rsidR="008D2AEE">
                          <w:rPr>
                            <w:color w:val="FFFFFF"/>
                          </w:rPr>
                          <w:t xml:space="preserve">such as ETRM </w:t>
                        </w:r>
                        <w:r>
                          <w:rPr>
                            <w:color w:val="FFFFFF"/>
                          </w:rPr>
                          <w:t xml:space="preserve">to help improve resilience and nnovation. </w:t>
                        </w:r>
                      </w:p>
                    </w:txbxContent>
                  </v:textbox>
                </v:rect>
                <v:rect id="Rectangle 2183" o:spid="_x0000_s1042" style="position:absolute;left:4319;top:13407;width:8364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3F33C6FD" w14:textId="77777777" w:rsidR="000B187D" w:rsidRDefault="00640294">
                        <w:pPr>
                          <w:spacing w:after="160" w:line="259" w:lineRule="auto"/>
                        </w:pPr>
                        <w:r>
                          <w:rPr>
                            <w:color w:val="FFFFFF"/>
                          </w:rPr>
                          <w:t xml:space="preserve">Adopting edge computing in the supply chain with transparent operating guidelines can be one such measure which </w:t>
                        </w:r>
                      </w:p>
                    </w:txbxContent>
                  </v:textbox>
                </v:rect>
                <v:rect id="Rectangle 2184" o:spid="_x0000_s1043" style="position:absolute;left:4319;top:15058;width:91300;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15FF7FD8" w14:textId="77777777" w:rsidR="000B187D" w:rsidRDefault="00640294">
                        <w:pPr>
                          <w:spacing w:after="160" w:line="259" w:lineRule="auto"/>
                        </w:pPr>
                        <w:r>
                          <w:rPr>
                            <w:color w:val="FFFFFF"/>
                          </w:rPr>
                          <w:t xml:space="preserve">organisations can implement. With digital transformation strategies and solutions, organisations can seamlessly leverage agility </w:t>
                        </w:r>
                      </w:p>
                    </w:txbxContent>
                  </v:textbox>
                </v:rect>
                <v:rect id="Rectangle 2185" o:spid="_x0000_s1044" style="position:absolute;left:4319;top:16708;width:5860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5115495D" w14:textId="77777777" w:rsidR="000B187D" w:rsidRDefault="00640294">
                        <w:pPr>
                          <w:spacing w:after="160" w:line="259" w:lineRule="auto"/>
                        </w:pPr>
                        <w:r>
                          <w:rPr>
                            <w:color w:val="FFFFFF"/>
                          </w:rPr>
                          <w:t xml:space="preserve">and efficiency to enable their enterprises to become adaptable for further growth. </w:t>
                        </w:r>
                      </w:p>
                    </w:txbxContent>
                  </v:textbox>
                </v:rect>
                <w10:wrap type="topAndBottom" anchorx="page" anchory="page"/>
              </v:group>
            </w:pict>
          </mc:Fallback>
        </mc:AlternateContent>
      </w:r>
      <w:del w:id="99" w:author="Tushar Tiwari (US)">
        <w:r>
          <w:delText xml:space="preserve">in their edge </w:delText>
        </w:r>
        <w:r w:rsidR="008832A7">
          <w:delText>xxxxxxxxx</w:delText>
        </w:r>
      </w:del>
    </w:p>
    <w:p w14:paraId="6DF1BA79" w14:textId="77777777" w:rsidR="000B187D" w:rsidRDefault="000B187D" w:rsidP="007C66CE">
      <w:pPr>
        <w:jc w:val="both"/>
        <w:sectPr w:rsidR="000B187D" w:rsidSect="00426483">
          <w:footnotePr>
            <w:numRestart w:val="eachPage"/>
          </w:footnotePr>
          <w:type w:val="continuous"/>
          <w:pgSz w:w="12240" w:h="15840"/>
          <w:pgMar w:top="680" w:right="681" w:bottom="681" w:left="661" w:header="720" w:footer="720" w:gutter="0"/>
          <w:cols w:space="720"/>
          <w:titlePg/>
        </w:sectPr>
      </w:pPr>
    </w:p>
    <w:p w14:paraId="6D8BB291" w14:textId="77777777" w:rsidR="000B187D" w:rsidRDefault="00640294" w:rsidP="007C66CE">
      <w:pPr>
        <w:spacing w:line="259" w:lineRule="auto"/>
        <w:ind w:left="-1440" w:right="10800"/>
        <w:jc w:val="both"/>
      </w:pPr>
      <w:r>
        <w:rPr>
          <w:rFonts w:ascii="Calibri" w:eastAsia="Calibri" w:hAnsi="Calibri" w:cs="Calibri"/>
          <w:noProof/>
          <w:sz w:val="22"/>
        </w:rPr>
        <w:lastRenderedPageBreak/>
        <mc:AlternateContent>
          <mc:Choice Requires="wpg">
            <w:drawing>
              <wp:anchor distT="0" distB="0" distL="114300" distR="114300" simplePos="0" relativeHeight="251658241" behindDoc="0" locked="0" layoutInCell="1" allowOverlap="1" wp14:anchorId="2CC12CFA" wp14:editId="09E74099">
                <wp:simplePos x="0" y="0"/>
                <wp:positionH relativeFrom="page">
                  <wp:posOffset>0</wp:posOffset>
                </wp:positionH>
                <wp:positionV relativeFrom="page">
                  <wp:posOffset>0</wp:posOffset>
                </wp:positionV>
                <wp:extent cx="7772400" cy="10058400"/>
                <wp:effectExtent l="0" t="0" r="0" b="0"/>
                <wp:wrapTopAndBottom/>
                <wp:docPr id="21411" name="Group 21411"/>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32021" name="Shape 32021"/>
                        <wps:cNvSpPr/>
                        <wps:spPr>
                          <a:xfrm>
                            <a:off x="0" y="0"/>
                            <a:ext cx="7772400" cy="2714396"/>
                          </a:xfrm>
                          <a:custGeom>
                            <a:avLst/>
                            <a:gdLst/>
                            <a:ahLst/>
                            <a:cxnLst/>
                            <a:rect l="0" t="0" r="0" b="0"/>
                            <a:pathLst>
                              <a:path w="7772400" h="2714396">
                                <a:moveTo>
                                  <a:pt x="0" y="0"/>
                                </a:moveTo>
                                <a:lnTo>
                                  <a:pt x="7772400" y="0"/>
                                </a:lnTo>
                                <a:lnTo>
                                  <a:pt x="7772400" y="2714396"/>
                                </a:lnTo>
                                <a:lnTo>
                                  <a:pt x="0" y="2714396"/>
                                </a:lnTo>
                                <a:lnTo>
                                  <a:pt x="0" y="0"/>
                                </a:lnTo>
                              </a:path>
                            </a:pathLst>
                          </a:custGeom>
                          <a:ln w="0" cap="flat">
                            <a:miter lim="127000"/>
                          </a:ln>
                        </wps:spPr>
                        <wps:style>
                          <a:lnRef idx="0">
                            <a:srgbClr val="000000">
                              <a:alpha val="0"/>
                            </a:srgbClr>
                          </a:lnRef>
                          <a:fillRef idx="1">
                            <a:srgbClr val="D8651E"/>
                          </a:fillRef>
                          <a:effectRef idx="0">
                            <a:scrgbClr r="0" g="0" b="0"/>
                          </a:effectRef>
                          <a:fontRef idx="none"/>
                        </wps:style>
                        <wps:bodyPr/>
                      </wps:wsp>
                      <wps:wsp>
                        <wps:cNvPr id="32022" name="Shape 32022"/>
                        <wps:cNvSpPr/>
                        <wps:spPr>
                          <a:xfrm>
                            <a:off x="0" y="2651392"/>
                            <a:ext cx="7772400" cy="7407009"/>
                          </a:xfrm>
                          <a:custGeom>
                            <a:avLst/>
                            <a:gdLst/>
                            <a:ahLst/>
                            <a:cxnLst/>
                            <a:rect l="0" t="0" r="0" b="0"/>
                            <a:pathLst>
                              <a:path w="7772400" h="7407009">
                                <a:moveTo>
                                  <a:pt x="0" y="0"/>
                                </a:moveTo>
                                <a:lnTo>
                                  <a:pt x="7772400" y="0"/>
                                </a:lnTo>
                                <a:lnTo>
                                  <a:pt x="7772400" y="7407009"/>
                                </a:lnTo>
                                <a:lnTo>
                                  <a:pt x="0" y="7407009"/>
                                </a:lnTo>
                                <a:lnTo>
                                  <a:pt x="0" y="0"/>
                                </a:lnTo>
                              </a:path>
                            </a:pathLst>
                          </a:custGeom>
                          <a:ln w="0" cap="flat">
                            <a:miter lim="127000"/>
                          </a:ln>
                        </wps:spPr>
                        <wps:style>
                          <a:lnRef idx="0">
                            <a:srgbClr val="000000">
                              <a:alpha val="0"/>
                            </a:srgbClr>
                          </a:lnRef>
                          <a:fillRef idx="1">
                            <a:srgbClr val="FDBE10"/>
                          </a:fillRef>
                          <a:effectRef idx="0">
                            <a:scrgbClr r="0" g="0" b="0"/>
                          </a:effectRef>
                          <a:fontRef idx="none"/>
                        </wps:style>
                        <wps:bodyPr/>
                      </wps:wsp>
                      <wps:wsp>
                        <wps:cNvPr id="2195" name="Rectangle 2195"/>
                        <wps:cNvSpPr/>
                        <wps:spPr>
                          <a:xfrm>
                            <a:off x="488490" y="9753399"/>
                            <a:ext cx="37566" cy="161073"/>
                          </a:xfrm>
                          <a:prstGeom prst="rect">
                            <a:avLst/>
                          </a:prstGeom>
                          <a:ln>
                            <a:noFill/>
                          </a:ln>
                        </wps:spPr>
                        <wps:txbx>
                          <w:txbxContent>
                            <w:p w14:paraId="45DB1B97" w14:textId="77777777" w:rsidR="000B187D" w:rsidRDefault="00640294">
                              <w:pPr>
                                <w:spacing w:after="160" w:line="259" w:lineRule="auto"/>
                              </w:pPr>
                              <w:r>
                                <w:rPr>
                                  <w:b/>
                                  <w:sz w:val="16"/>
                                </w:rPr>
                                <w:t xml:space="preserve"> </w:t>
                              </w:r>
                            </w:p>
                          </w:txbxContent>
                        </wps:txbx>
                        <wps:bodyPr horzOverflow="overflow" vert="horz" lIns="0" tIns="0" rIns="0" bIns="0" rtlCol="0">
                          <a:noAutofit/>
                        </wps:bodyPr>
                      </wps:wsp>
                      <wps:wsp>
                        <wps:cNvPr id="2196" name="Rectangle 2196"/>
                        <wps:cNvSpPr/>
                        <wps:spPr>
                          <a:xfrm>
                            <a:off x="6663231" y="7818326"/>
                            <a:ext cx="37566" cy="157423"/>
                          </a:xfrm>
                          <a:prstGeom prst="rect">
                            <a:avLst/>
                          </a:prstGeom>
                          <a:ln>
                            <a:noFill/>
                          </a:ln>
                        </wps:spPr>
                        <wps:txbx>
                          <w:txbxContent>
                            <w:p w14:paraId="7B26CE74"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197" name="Rectangle 2197"/>
                        <wps:cNvSpPr/>
                        <wps:spPr>
                          <a:xfrm>
                            <a:off x="6751725" y="7940246"/>
                            <a:ext cx="37566" cy="157424"/>
                          </a:xfrm>
                          <a:prstGeom prst="rect">
                            <a:avLst/>
                          </a:prstGeom>
                          <a:ln>
                            <a:noFill/>
                          </a:ln>
                        </wps:spPr>
                        <wps:txbx>
                          <w:txbxContent>
                            <w:p w14:paraId="028AE1A5"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198" name="Rectangle 2198"/>
                        <wps:cNvSpPr/>
                        <wps:spPr>
                          <a:xfrm>
                            <a:off x="7032445" y="8256120"/>
                            <a:ext cx="37566" cy="157424"/>
                          </a:xfrm>
                          <a:prstGeom prst="rect">
                            <a:avLst/>
                          </a:prstGeom>
                          <a:ln>
                            <a:noFill/>
                          </a:ln>
                        </wps:spPr>
                        <wps:txbx>
                          <w:txbxContent>
                            <w:p w14:paraId="6DB76946"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199" name="Rectangle 2199"/>
                        <wps:cNvSpPr/>
                        <wps:spPr>
                          <a:xfrm>
                            <a:off x="6973213" y="8378040"/>
                            <a:ext cx="37566" cy="157424"/>
                          </a:xfrm>
                          <a:prstGeom prst="rect">
                            <a:avLst/>
                          </a:prstGeom>
                          <a:ln>
                            <a:noFill/>
                          </a:ln>
                        </wps:spPr>
                        <wps:txbx>
                          <w:txbxContent>
                            <w:p w14:paraId="515ACE46"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0" name="Rectangle 2200"/>
                        <wps:cNvSpPr/>
                        <wps:spPr>
                          <a:xfrm>
                            <a:off x="6893863" y="8499960"/>
                            <a:ext cx="37566" cy="157424"/>
                          </a:xfrm>
                          <a:prstGeom prst="rect">
                            <a:avLst/>
                          </a:prstGeom>
                          <a:ln>
                            <a:noFill/>
                          </a:ln>
                        </wps:spPr>
                        <wps:txbx>
                          <w:txbxContent>
                            <w:p w14:paraId="06C65744"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1" name="Rectangle 2201"/>
                        <wps:cNvSpPr/>
                        <wps:spPr>
                          <a:xfrm>
                            <a:off x="7176006" y="8621880"/>
                            <a:ext cx="37566" cy="157424"/>
                          </a:xfrm>
                          <a:prstGeom prst="rect">
                            <a:avLst/>
                          </a:prstGeom>
                          <a:ln>
                            <a:noFill/>
                          </a:ln>
                        </wps:spPr>
                        <wps:txbx>
                          <w:txbxContent>
                            <w:p w14:paraId="02D86660"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2" name="Rectangle 2202"/>
                        <wps:cNvSpPr/>
                        <wps:spPr>
                          <a:xfrm>
                            <a:off x="7043418" y="8743800"/>
                            <a:ext cx="37566" cy="157424"/>
                          </a:xfrm>
                          <a:prstGeom prst="rect">
                            <a:avLst/>
                          </a:prstGeom>
                          <a:ln>
                            <a:noFill/>
                          </a:ln>
                        </wps:spPr>
                        <wps:txbx>
                          <w:txbxContent>
                            <w:p w14:paraId="138DCC4E"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3" name="Rectangle 2203"/>
                        <wps:cNvSpPr/>
                        <wps:spPr>
                          <a:xfrm>
                            <a:off x="7150200" y="8865720"/>
                            <a:ext cx="37566" cy="157424"/>
                          </a:xfrm>
                          <a:prstGeom prst="rect">
                            <a:avLst/>
                          </a:prstGeom>
                          <a:ln>
                            <a:noFill/>
                          </a:ln>
                        </wps:spPr>
                        <wps:txbx>
                          <w:txbxContent>
                            <w:p w14:paraId="53B5F1AD"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4" name="Rectangle 2204"/>
                        <wps:cNvSpPr/>
                        <wps:spPr>
                          <a:xfrm>
                            <a:off x="7126629" y="8987640"/>
                            <a:ext cx="37566" cy="157424"/>
                          </a:xfrm>
                          <a:prstGeom prst="rect">
                            <a:avLst/>
                          </a:prstGeom>
                          <a:ln>
                            <a:noFill/>
                          </a:ln>
                        </wps:spPr>
                        <wps:txbx>
                          <w:txbxContent>
                            <w:p w14:paraId="173A03A9" w14:textId="77777777" w:rsidR="000B187D" w:rsidRDefault="00640294">
                              <w:pPr>
                                <w:spacing w:after="160" w:line="259" w:lineRule="auto"/>
                              </w:pPr>
                              <w:r>
                                <w:rPr>
                                  <w:sz w:val="16"/>
                                </w:rPr>
                                <w:t xml:space="preserve"> </w:t>
                              </w:r>
                            </w:p>
                          </w:txbxContent>
                        </wps:txbx>
                        <wps:bodyPr horzOverflow="overflow" vert="horz" lIns="0" tIns="0" rIns="0" bIns="0" rtlCol="0">
                          <a:noAutofit/>
                        </wps:bodyPr>
                      </wps:wsp>
                      <wps:wsp>
                        <wps:cNvPr id="2205" name="Rectangle 2205"/>
                        <wps:cNvSpPr/>
                        <wps:spPr>
                          <a:xfrm>
                            <a:off x="2340067" y="7510040"/>
                            <a:ext cx="42261" cy="177103"/>
                          </a:xfrm>
                          <a:prstGeom prst="rect">
                            <a:avLst/>
                          </a:prstGeom>
                          <a:ln>
                            <a:noFill/>
                          </a:ln>
                        </wps:spPr>
                        <wps:txbx>
                          <w:txbxContent>
                            <w:p w14:paraId="6E041EE2" w14:textId="77777777" w:rsidR="000B187D" w:rsidRDefault="00640294">
                              <w:pPr>
                                <w:spacing w:after="160" w:line="259" w:lineRule="auto"/>
                              </w:pPr>
                              <w:r>
                                <w:rPr>
                                  <w:sz w:val="18"/>
                                </w:rPr>
                                <w:tab/>
                              </w:r>
                            </w:p>
                          </w:txbxContent>
                        </wps:txbx>
                        <wps:bodyPr horzOverflow="overflow" vert="horz" lIns="0" tIns="0" rIns="0" bIns="0" rtlCol="0">
                          <a:noAutofit/>
                        </wps:bodyPr>
                      </wps:wsp>
                      <wps:wsp>
                        <wps:cNvPr id="2570" name="Rectangle 2570"/>
                        <wps:cNvSpPr/>
                        <wps:spPr>
                          <a:xfrm>
                            <a:off x="3289099" y="7510040"/>
                            <a:ext cx="42262" cy="177103"/>
                          </a:xfrm>
                          <a:prstGeom prst="rect">
                            <a:avLst/>
                          </a:prstGeom>
                          <a:ln>
                            <a:noFill/>
                          </a:ln>
                        </wps:spPr>
                        <wps:txbx>
                          <w:txbxContent>
                            <w:p w14:paraId="3C1605DC" w14:textId="77777777" w:rsidR="000B187D" w:rsidRDefault="00640294">
                              <w:pPr>
                                <w:spacing w:after="160" w:line="259" w:lineRule="auto"/>
                              </w:pPr>
                              <w:r>
                                <w:rPr>
                                  <w:sz w:val="18"/>
                                </w:rPr>
                                <w:tab/>
                              </w:r>
                            </w:p>
                          </w:txbxContent>
                        </wps:txbx>
                        <wps:bodyPr horzOverflow="overflow" vert="horz" lIns="0" tIns="0" rIns="0" bIns="0" rtlCol="0">
                          <a:noAutofit/>
                        </wps:bodyPr>
                      </wps:wsp>
                      <wps:wsp>
                        <wps:cNvPr id="2569" name="Rectangle 2569"/>
                        <wps:cNvSpPr/>
                        <wps:spPr>
                          <a:xfrm>
                            <a:off x="3042212" y="7510040"/>
                            <a:ext cx="42261" cy="177103"/>
                          </a:xfrm>
                          <a:prstGeom prst="rect">
                            <a:avLst/>
                          </a:prstGeom>
                          <a:ln>
                            <a:noFill/>
                          </a:ln>
                        </wps:spPr>
                        <wps:txbx>
                          <w:txbxContent>
                            <w:p w14:paraId="73653246" w14:textId="77777777" w:rsidR="000B187D" w:rsidRDefault="00640294">
                              <w:pPr>
                                <w:spacing w:after="160" w:line="259" w:lineRule="auto"/>
                              </w:pPr>
                              <w:r>
                                <w:rPr>
                                  <w:sz w:val="18"/>
                                </w:rPr>
                                <w:tab/>
                              </w:r>
                            </w:p>
                          </w:txbxContent>
                        </wps:txbx>
                        <wps:bodyPr horzOverflow="overflow" vert="horz" lIns="0" tIns="0" rIns="0" bIns="0" rtlCol="0">
                          <a:noAutofit/>
                        </wps:bodyPr>
                      </wps:wsp>
                      <wps:wsp>
                        <wps:cNvPr id="2207" name="Rectangle 2207"/>
                        <wps:cNvSpPr/>
                        <wps:spPr>
                          <a:xfrm>
                            <a:off x="2112264" y="454085"/>
                            <a:ext cx="2037460" cy="400924"/>
                          </a:xfrm>
                          <a:prstGeom prst="rect">
                            <a:avLst/>
                          </a:prstGeom>
                          <a:ln>
                            <a:noFill/>
                          </a:ln>
                        </wps:spPr>
                        <wps:txbx>
                          <w:txbxContent>
                            <w:p w14:paraId="0CB0EE27" w14:textId="77777777" w:rsidR="000B187D" w:rsidRDefault="00640294">
                              <w:pPr>
                                <w:spacing w:after="160" w:line="259" w:lineRule="auto"/>
                              </w:pPr>
                              <w:r>
                                <w:rPr>
                                  <w:color w:val="FFFFFF"/>
                                  <w:w w:val="103"/>
                                  <w:sz w:val="48"/>
                                </w:rPr>
                                <w:t>About</w:t>
                              </w:r>
                              <w:r>
                                <w:rPr>
                                  <w:color w:val="FFFFFF"/>
                                  <w:spacing w:val="-13"/>
                                  <w:w w:val="103"/>
                                  <w:sz w:val="48"/>
                                </w:rPr>
                                <w:t xml:space="preserve"> </w:t>
                              </w:r>
                              <w:r>
                                <w:rPr>
                                  <w:color w:val="FFFFFF"/>
                                  <w:w w:val="103"/>
                                  <w:sz w:val="48"/>
                                </w:rPr>
                                <w:t>PwC</w:t>
                              </w:r>
                              <w:r>
                                <w:rPr>
                                  <w:color w:val="FFFFFF"/>
                                  <w:spacing w:val="-13"/>
                                  <w:w w:val="103"/>
                                  <w:sz w:val="48"/>
                                </w:rPr>
                                <w:t xml:space="preserve"> </w:t>
                              </w:r>
                            </w:p>
                          </w:txbxContent>
                        </wps:txbx>
                        <wps:bodyPr horzOverflow="overflow" vert="horz" lIns="0" tIns="0" rIns="0" bIns="0" rtlCol="0">
                          <a:noAutofit/>
                        </wps:bodyPr>
                      </wps:wsp>
                      <wps:wsp>
                        <wps:cNvPr id="2208" name="Rectangle 2208"/>
                        <wps:cNvSpPr/>
                        <wps:spPr>
                          <a:xfrm>
                            <a:off x="2112264" y="981389"/>
                            <a:ext cx="6497647" cy="216458"/>
                          </a:xfrm>
                          <a:prstGeom prst="rect">
                            <a:avLst/>
                          </a:prstGeom>
                          <a:ln>
                            <a:noFill/>
                          </a:ln>
                        </wps:spPr>
                        <wps:txbx>
                          <w:txbxContent>
                            <w:p w14:paraId="5A72851F" w14:textId="77777777" w:rsidR="000B187D" w:rsidRDefault="00640294">
                              <w:pPr>
                                <w:spacing w:after="160" w:line="259" w:lineRule="auto"/>
                              </w:pPr>
                              <w:r>
                                <w:rPr>
                                  <w:color w:val="FFFFFF"/>
                                  <w:sz w:val="22"/>
                                </w:rPr>
                                <w:t xml:space="preserve">At PwC, our purpose is to build trust in society and solve important problems. </w:t>
                              </w:r>
                            </w:p>
                          </w:txbxContent>
                        </wps:txbx>
                        <wps:bodyPr horzOverflow="overflow" vert="horz" lIns="0" tIns="0" rIns="0" bIns="0" rtlCol="0">
                          <a:noAutofit/>
                        </wps:bodyPr>
                      </wps:wsp>
                      <wps:wsp>
                        <wps:cNvPr id="2209" name="Rectangle 2209"/>
                        <wps:cNvSpPr/>
                        <wps:spPr>
                          <a:xfrm>
                            <a:off x="2112264" y="1159227"/>
                            <a:ext cx="471191" cy="216458"/>
                          </a:xfrm>
                          <a:prstGeom prst="rect">
                            <a:avLst/>
                          </a:prstGeom>
                          <a:ln>
                            <a:noFill/>
                          </a:ln>
                        </wps:spPr>
                        <wps:txbx>
                          <w:txbxContent>
                            <w:p w14:paraId="54E5812B" w14:textId="77777777" w:rsidR="000B187D" w:rsidRDefault="00640294">
                              <w:pPr>
                                <w:spacing w:after="160" w:line="259" w:lineRule="auto"/>
                              </w:pPr>
                              <w:r>
                                <w:rPr>
                                  <w:color w:val="FFFFFF"/>
                                  <w:sz w:val="22"/>
                                </w:rPr>
                                <w:t>We’re</w:t>
                              </w:r>
                            </w:p>
                          </w:txbxContent>
                        </wps:txbx>
                        <wps:bodyPr horzOverflow="overflow" vert="horz" lIns="0" tIns="0" rIns="0" bIns="0" rtlCol="0">
                          <a:noAutofit/>
                        </wps:bodyPr>
                      </wps:wsp>
                      <wps:wsp>
                        <wps:cNvPr id="2210" name="Rectangle 2210"/>
                        <wps:cNvSpPr/>
                        <wps:spPr>
                          <a:xfrm>
                            <a:off x="2466544" y="1159227"/>
                            <a:ext cx="51653" cy="216458"/>
                          </a:xfrm>
                          <a:prstGeom prst="rect">
                            <a:avLst/>
                          </a:prstGeom>
                          <a:ln>
                            <a:noFill/>
                          </a:ln>
                        </wps:spPr>
                        <wps:txbx>
                          <w:txbxContent>
                            <w:p w14:paraId="25F70570"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11" name="Rectangle 2211"/>
                        <wps:cNvSpPr/>
                        <wps:spPr>
                          <a:xfrm>
                            <a:off x="2466543" y="1196806"/>
                            <a:ext cx="46450" cy="167221"/>
                          </a:xfrm>
                          <a:prstGeom prst="rect">
                            <a:avLst/>
                          </a:prstGeom>
                          <a:ln>
                            <a:noFill/>
                          </a:ln>
                        </wps:spPr>
                        <wps:txbx>
                          <w:txbxContent>
                            <w:p w14:paraId="4030BAC6"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12" name="Rectangle 2212"/>
                        <wps:cNvSpPr/>
                        <wps:spPr>
                          <a:xfrm>
                            <a:off x="2505380" y="1159227"/>
                            <a:ext cx="99775" cy="216458"/>
                          </a:xfrm>
                          <a:prstGeom prst="rect">
                            <a:avLst/>
                          </a:prstGeom>
                          <a:ln>
                            <a:noFill/>
                          </a:ln>
                        </wps:spPr>
                        <wps:txbx>
                          <w:txbxContent>
                            <w:p w14:paraId="6BA75800" w14:textId="77777777" w:rsidR="000B187D" w:rsidRDefault="00640294">
                              <w:pPr>
                                <w:spacing w:after="160" w:line="259" w:lineRule="auto"/>
                              </w:pPr>
                              <w:r>
                                <w:rPr>
                                  <w:color w:val="FFFFFF"/>
                                  <w:sz w:val="22"/>
                                </w:rPr>
                                <w:t>a</w:t>
                              </w:r>
                            </w:p>
                          </w:txbxContent>
                        </wps:txbx>
                        <wps:bodyPr horzOverflow="overflow" vert="horz" lIns="0" tIns="0" rIns="0" bIns="0" rtlCol="0">
                          <a:noAutofit/>
                        </wps:bodyPr>
                      </wps:wsp>
                      <wps:wsp>
                        <wps:cNvPr id="2213" name="Rectangle 2213"/>
                        <wps:cNvSpPr/>
                        <wps:spPr>
                          <a:xfrm>
                            <a:off x="2580399" y="1196806"/>
                            <a:ext cx="46450" cy="167221"/>
                          </a:xfrm>
                          <a:prstGeom prst="rect">
                            <a:avLst/>
                          </a:prstGeom>
                          <a:ln>
                            <a:noFill/>
                          </a:ln>
                        </wps:spPr>
                        <wps:txbx>
                          <w:txbxContent>
                            <w:p w14:paraId="13751F51"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14" name="Rectangle 2214"/>
                        <wps:cNvSpPr/>
                        <wps:spPr>
                          <a:xfrm>
                            <a:off x="2580399" y="1159227"/>
                            <a:ext cx="51653" cy="216458"/>
                          </a:xfrm>
                          <a:prstGeom prst="rect">
                            <a:avLst/>
                          </a:prstGeom>
                          <a:ln>
                            <a:noFill/>
                          </a:ln>
                        </wps:spPr>
                        <wps:txbx>
                          <w:txbxContent>
                            <w:p w14:paraId="0660BB99"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15" name="Rectangle 2215"/>
                        <wps:cNvSpPr/>
                        <wps:spPr>
                          <a:xfrm>
                            <a:off x="2619235" y="1159227"/>
                            <a:ext cx="667397" cy="216458"/>
                          </a:xfrm>
                          <a:prstGeom prst="rect">
                            <a:avLst/>
                          </a:prstGeom>
                          <a:ln>
                            <a:noFill/>
                          </a:ln>
                        </wps:spPr>
                        <wps:txbx>
                          <w:txbxContent>
                            <w:p w14:paraId="31898564" w14:textId="77777777" w:rsidR="000B187D" w:rsidRDefault="00640294">
                              <w:pPr>
                                <w:spacing w:after="160" w:line="259" w:lineRule="auto"/>
                              </w:pPr>
                              <w:r>
                                <w:rPr>
                                  <w:color w:val="FFFFFF"/>
                                  <w:sz w:val="22"/>
                                </w:rPr>
                                <w:t>network</w:t>
                              </w:r>
                            </w:p>
                          </w:txbxContent>
                        </wps:txbx>
                        <wps:bodyPr horzOverflow="overflow" vert="horz" lIns="0" tIns="0" rIns="0" bIns="0" rtlCol="0">
                          <a:noAutofit/>
                        </wps:bodyPr>
                      </wps:wsp>
                      <wps:wsp>
                        <wps:cNvPr id="2216" name="Rectangle 2216"/>
                        <wps:cNvSpPr/>
                        <wps:spPr>
                          <a:xfrm>
                            <a:off x="3121038" y="1159227"/>
                            <a:ext cx="51653" cy="216458"/>
                          </a:xfrm>
                          <a:prstGeom prst="rect">
                            <a:avLst/>
                          </a:prstGeom>
                          <a:ln>
                            <a:noFill/>
                          </a:ln>
                        </wps:spPr>
                        <wps:txbx>
                          <w:txbxContent>
                            <w:p w14:paraId="3A6F6D34"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17" name="Rectangle 2217"/>
                        <wps:cNvSpPr/>
                        <wps:spPr>
                          <a:xfrm>
                            <a:off x="3121038" y="1196806"/>
                            <a:ext cx="46450" cy="167221"/>
                          </a:xfrm>
                          <a:prstGeom prst="rect">
                            <a:avLst/>
                          </a:prstGeom>
                          <a:ln>
                            <a:noFill/>
                          </a:ln>
                        </wps:spPr>
                        <wps:txbx>
                          <w:txbxContent>
                            <w:p w14:paraId="7804B6FA"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18" name="Rectangle 2218"/>
                        <wps:cNvSpPr/>
                        <wps:spPr>
                          <a:xfrm>
                            <a:off x="3159874" y="1159227"/>
                            <a:ext cx="161647" cy="216458"/>
                          </a:xfrm>
                          <a:prstGeom prst="rect">
                            <a:avLst/>
                          </a:prstGeom>
                          <a:ln>
                            <a:noFill/>
                          </a:ln>
                        </wps:spPr>
                        <wps:txbx>
                          <w:txbxContent>
                            <w:p w14:paraId="77A8552C" w14:textId="77777777" w:rsidR="000B187D" w:rsidRDefault="00640294">
                              <w:pPr>
                                <w:spacing w:after="160" w:line="259" w:lineRule="auto"/>
                              </w:pPr>
                              <w:r>
                                <w:rPr>
                                  <w:color w:val="FFFFFF"/>
                                  <w:sz w:val="22"/>
                                </w:rPr>
                                <w:t>of</w:t>
                              </w:r>
                            </w:p>
                          </w:txbxContent>
                        </wps:txbx>
                        <wps:bodyPr horzOverflow="overflow" vert="horz" lIns="0" tIns="0" rIns="0" bIns="0" rtlCol="0">
                          <a:noAutofit/>
                        </wps:bodyPr>
                      </wps:wsp>
                      <wps:wsp>
                        <wps:cNvPr id="2219" name="Rectangle 2219"/>
                        <wps:cNvSpPr/>
                        <wps:spPr>
                          <a:xfrm>
                            <a:off x="3281413" y="1196806"/>
                            <a:ext cx="46450" cy="167221"/>
                          </a:xfrm>
                          <a:prstGeom prst="rect">
                            <a:avLst/>
                          </a:prstGeom>
                          <a:ln>
                            <a:noFill/>
                          </a:ln>
                        </wps:spPr>
                        <wps:txbx>
                          <w:txbxContent>
                            <w:p w14:paraId="7BE23875"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20" name="Rectangle 2220"/>
                        <wps:cNvSpPr/>
                        <wps:spPr>
                          <a:xfrm>
                            <a:off x="3281413" y="1159227"/>
                            <a:ext cx="51653" cy="216458"/>
                          </a:xfrm>
                          <a:prstGeom prst="rect">
                            <a:avLst/>
                          </a:prstGeom>
                          <a:ln>
                            <a:noFill/>
                          </a:ln>
                        </wps:spPr>
                        <wps:txbx>
                          <w:txbxContent>
                            <w:p w14:paraId="0DF7EAFC"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21" name="Rectangle 2221"/>
                        <wps:cNvSpPr/>
                        <wps:spPr>
                          <a:xfrm>
                            <a:off x="3320250" y="1159227"/>
                            <a:ext cx="409505" cy="216458"/>
                          </a:xfrm>
                          <a:prstGeom prst="rect">
                            <a:avLst/>
                          </a:prstGeom>
                          <a:ln>
                            <a:noFill/>
                          </a:ln>
                        </wps:spPr>
                        <wps:txbx>
                          <w:txbxContent>
                            <w:p w14:paraId="0EBAD543" w14:textId="77777777" w:rsidR="000B187D" w:rsidRDefault="00640294">
                              <w:pPr>
                                <w:spacing w:after="160" w:line="259" w:lineRule="auto"/>
                              </w:pPr>
                              <w:r>
                                <w:rPr>
                                  <w:color w:val="FFFFFF"/>
                                  <w:sz w:val="22"/>
                                </w:rPr>
                                <w:t>firms</w:t>
                              </w:r>
                            </w:p>
                          </w:txbxContent>
                        </wps:txbx>
                        <wps:bodyPr horzOverflow="overflow" vert="horz" lIns="0" tIns="0" rIns="0" bIns="0" rtlCol="0">
                          <a:noAutofit/>
                        </wps:bodyPr>
                      </wps:wsp>
                      <wps:wsp>
                        <wps:cNvPr id="2222" name="Rectangle 2222"/>
                        <wps:cNvSpPr/>
                        <wps:spPr>
                          <a:xfrm>
                            <a:off x="3628149" y="1196806"/>
                            <a:ext cx="46450" cy="167221"/>
                          </a:xfrm>
                          <a:prstGeom prst="rect">
                            <a:avLst/>
                          </a:prstGeom>
                          <a:ln>
                            <a:noFill/>
                          </a:ln>
                        </wps:spPr>
                        <wps:txbx>
                          <w:txbxContent>
                            <w:p w14:paraId="3D46CB69"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23" name="Rectangle 2223"/>
                        <wps:cNvSpPr/>
                        <wps:spPr>
                          <a:xfrm>
                            <a:off x="3628149" y="1159227"/>
                            <a:ext cx="51653" cy="216458"/>
                          </a:xfrm>
                          <a:prstGeom prst="rect">
                            <a:avLst/>
                          </a:prstGeom>
                          <a:ln>
                            <a:noFill/>
                          </a:ln>
                        </wps:spPr>
                        <wps:txbx>
                          <w:txbxContent>
                            <w:p w14:paraId="053BBAD9"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24" name="Rectangle 2224"/>
                        <wps:cNvSpPr/>
                        <wps:spPr>
                          <a:xfrm>
                            <a:off x="3666986" y="1159227"/>
                            <a:ext cx="144553" cy="216458"/>
                          </a:xfrm>
                          <a:prstGeom prst="rect">
                            <a:avLst/>
                          </a:prstGeom>
                          <a:ln>
                            <a:noFill/>
                          </a:ln>
                        </wps:spPr>
                        <wps:txbx>
                          <w:txbxContent>
                            <w:p w14:paraId="2A944FCE" w14:textId="77777777" w:rsidR="000B187D" w:rsidRDefault="00640294">
                              <w:pPr>
                                <w:spacing w:after="160" w:line="259" w:lineRule="auto"/>
                              </w:pPr>
                              <w:r>
                                <w:rPr>
                                  <w:color w:val="FFFFFF"/>
                                  <w:sz w:val="22"/>
                                </w:rPr>
                                <w:t>in</w:t>
                              </w:r>
                            </w:p>
                          </w:txbxContent>
                        </wps:txbx>
                        <wps:bodyPr horzOverflow="overflow" vert="horz" lIns="0" tIns="0" rIns="0" bIns="0" rtlCol="0">
                          <a:noAutofit/>
                        </wps:bodyPr>
                      </wps:wsp>
                      <wps:wsp>
                        <wps:cNvPr id="2225" name="Rectangle 2225"/>
                        <wps:cNvSpPr/>
                        <wps:spPr>
                          <a:xfrm>
                            <a:off x="3775672" y="1159227"/>
                            <a:ext cx="51653" cy="216458"/>
                          </a:xfrm>
                          <a:prstGeom prst="rect">
                            <a:avLst/>
                          </a:prstGeom>
                          <a:ln>
                            <a:noFill/>
                          </a:ln>
                        </wps:spPr>
                        <wps:txbx>
                          <w:txbxContent>
                            <w:p w14:paraId="523DBEA0"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26" name="Rectangle 2226"/>
                        <wps:cNvSpPr/>
                        <wps:spPr>
                          <a:xfrm>
                            <a:off x="3775672" y="1196806"/>
                            <a:ext cx="46450" cy="167221"/>
                          </a:xfrm>
                          <a:prstGeom prst="rect">
                            <a:avLst/>
                          </a:prstGeom>
                          <a:ln>
                            <a:noFill/>
                          </a:ln>
                        </wps:spPr>
                        <wps:txbx>
                          <w:txbxContent>
                            <w:p w14:paraId="5B734A12"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27" name="Rectangle 2227"/>
                        <wps:cNvSpPr/>
                        <wps:spPr>
                          <a:xfrm>
                            <a:off x="3814509" y="1159227"/>
                            <a:ext cx="309916" cy="216458"/>
                          </a:xfrm>
                          <a:prstGeom prst="rect">
                            <a:avLst/>
                          </a:prstGeom>
                          <a:ln>
                            <a:noFill/>
                          </a:ln>
                        </wps:spPr>
                        <wps:txbx>
                          <w:txbxContent>
                            <w:p w14:paraId="6073C81D" w14:textId="77777777" w:rsidR="000B187D" w:rsidRDefault="00640294">
                              <w:pPr>
                                <w:spacing w:after="160" w:line="259" w:lineRule="auto"/>
                              </w:pPr>
                              <w:r>
                                <w:rPr>
                                  <w:color w:val="FFFFFF"/>
                                  <w:sz w:val="22"/>
                                </w:rPr>
                                <w:t>152</w:t>
                              </w:r>
                            </w:p>
                          </w:txbxContent>
                        </wps:txbx>
                        <wps:bodyPr horzOverflow="overflow" vert="horz" lIns="0" tIns="0" rIns="0" bIns="0" rtlCol="0">
                          <a:noAutofit/>
                        </wps:bodyPr>
                      </wps:wsp>
                      <wps:wsp>
                        <wps:cNvPr id="2228" name="Rectangle 2228"/>
                        <wps:cNvSpPr/>
                        <wps:spPr>
                          <a:xfrm>
                            <a:off x="4047528" y="1159227"/>
                            <a:ext cx="51653" cy="216458"/>
                          </a:xfrm>
                          <a:prstGeom prst="rect">
                            <a:avLst/>
                          </a:prstGeom>
                          <a:ln>
                            <a:noFill/>
                          </a:ln>
                        </wps:spPr>
                        <wps:txbx>
                          <w:txbxContent>
                            <w:p w14:paraId="6F4A3906"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29" name="Rectangle 2229"/>
                        <wps:cNvSpPr/>
                        <wps:spPr>
                          <a:xfrm>
                            <a:off x="4047528" y="1196806"/>
                            <a:ext cx="46450" cy="167221"/>
                          </a:xfrm>
                          <a:prstGeom prst="rect">
                            <a:avLst/>
                          </a:prstGeom>
                          <a:ln>
                            <a:noFill/>
                          </a:ln>
                        </wps:spPr>
                        <wps:txbx>
                          <w:txbxContent>
                            <w:p w14:paraId="2EEAC6ED"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30" name="Rectangle 2230"/>
                        <wps:cNvSpPr/>
                        <wps:spPr>
                          <a:xfrm>
                            <a:off x="4086365" y="1159227"/>
                            <a:ext cx="767358" cy="216458"/>
                          </a:xfrm>
                          <a:prstGeom prst="rect">
                            <a:avLst/>
                          </a:prstGeom>
                          <a:ln>
                            <a:noFill/>
                          </a:ln>
                        </wps:spPr>
                        <wps:txbx>
                          <w:txbxContent>
                            <w:p w14:paraId="0B3708D7" w14:textId="77777777" w:rsidR="000B187D" w:rsidRDefault="00640294">
                              <w:pPr>
                                <w:spacing w:after="160" w:line="259" w:lineRule="auto"/>
                              </w:pPr>
                              <w:r>
                                <w:rPr>
                                  <w:color w:val="FFFFFF"/>
                                  <w:sz w:val="22"/>
                                </w:rPr>
                                <w:t>countries</w:t>
                              </w:r>
                            </w:p>
                          </w:txbxContent>
                        </wps:txbx>
                        <wps:bodyPr horzOverflow="overflow" vert="horz" lIns="0" tIns="0" rIns="0" bIns="0" rtlCol="0">
                          <a:noAutofit/>
                        </wps:bodyPr>
                      </wps:wsp>
                      <wps:wsp>
                        <wps:cNvPr id="2231" name="Rectangle 2231"/>
                        <wps:cNvSpPr/>
                        <wps:spPr>
                          <a:xfrm>
                            <a:off x="4663326" y="1196806"/>
                            <a:ext cx="46450" cy="167221"/>
                          </a:xfrm>
                          <a:prstGeom prst="rect">
                            <a:avLst/>
                          </a:prstGeom>
                          <a:ln>
                            <a:noFill/>
                          </a:ln>
                        </wps:spPr>
                        <wps:txbx>
                          <w:txbxContent>
                            <w:p w14:paraId="0EA73375"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32" name="Rectangle 2232"/>
                        <wps:cNvSpPr/>
                        <wps:spPr>
                          <a:xfrm>
                            <a:off x="4663326" y="1159227"/>
                            <a:ext cx="51653" cy="216458"/>
                          </a:xfrm>
                          <a:prstGeom prst="rect">
                            <a:avLst/>
                          </a:prstGeom>
                          <a:ln>
                            <a:noFill/>
                          </a:ln>
                        </wps:spPr>
                        <wps:txbx>
                          <w:txbxContent>
                            <w:p w14:paraId="707C2D40"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33" name="Rectangle 2233"/>
                        <wps:cNvSpPr/>
                        <wps:spPr>
                          <a:xfrm>
                            <a:off x="4702163" y="1159227"/>
                            <a:ext cx="343918" cy="216458"/>
                          </a:xfrm>
                          <a:prstGeom prst="rect">
                            <a:avLst/>
                          </a:prstGeom>
                          <a:ln>
                            <a:noFill/>
                          </a:ln>
                        </wps:spPr>
                        <wps:txbx>
                          <w:txbxContent>
                            <w:p w14:paraId="5C647BAF" w14:textId="77777777" w:rsidR="000B187D" w:rsidRDefault="00640294">
                              <w:pPr>
                                <w:spacing w:after="160" w:line="259" w:lineRule="auto"/>
                              </w:pPr>
                              <w:r>
                                <w:rPr>
                                  <w:color w:val="FFFFFF"/>
                                  <w:sz w:val="22"/>
                                </w:rPr>
                                <w:t>with</w:t>
                              </w:r>
                            </w:p>
                          </w:txbxContent>
                        </wps:txbx>
                        <wps:bodyPr horzOverflow="overflow" vert="horz" lIns="0" tIns="0" rIns="0" bIns="0" rtlCol="0">
                          <a:noAutofit/>
                        </wps:bodyPr>
                      </wps:wsp>
                      <wps:wsp>
                        <wps:cNvPr id="2234" name="Rectangle 2234"/>
                        <wps:cNvSpPr/>
                        <wps:spPr>
                          <a:xfrm>
                            <a:off x="4960747" y="1196806"/>
                            <a:ext cx="46450" cy="167221"/>
                          </a:xfrm>
                          <a:prstGeom prst="rect">
                            <a:avLst/>
                          </a:prstGeom>
                          <a:ln>
                            <a:noFill/>
                          </a:ln>
                        </wps:spPr>
                        <wps:txbx>
                          <w:txbxContent>
                            <w:p w14:paraId="43755273"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35" name="Rectangle 2235"/>
                        <wps:cNvSpPr/>
                        <wps:spPr>
                          <a:xfrm>
                            <a:off x="4960747" y="1159227"/>
                            <a:ext cx="51653" cy="216458"/>
                          </a:xfrm>
                          <a:prstGeom prst="rect">
                            <a:avLst/>
                          </a:prstGeom>
                          <a:ln>
                            <a:noFill/>
                          </a:ln>
                        </wps:spPr>
                        <wps:txbx>
                          <w:txbxContent>
                            <w:p w14:paraId="2C2880FB"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36" name="Rectangle 2236"/>
                        <wps:cNvSpPr/>
                        <wps:spPr>
                          <a:xfrm>
                            <a:off x="4999584" y="1159227"/>
                            <a:ext cx="361197" cy="216458"/>
                          </a:xfrm>
                          <a:prstGeom prst="rect">
                            <a:avLst/>
                          </a:prstGeom>
                          <a:ln>
                            <a:noFill/>
                          </a:ln>
                        </wps:spPr>
                        <wps:txbx>
                          <w:txbxContent>
                            <w:p w14:paraId="0A68293A" w14:textId="77777777" w:rsidR="000B187D" w:rsidRDefault="00640294">
                              <w:pPr>
                                <w:spacing w:after="160" w:line="259" w:lineRule="auto"/>
                              </w:pPr>
                              <w:r>
                                <w:rPr>
                                  <w:color w:val="FFFFFF"/>
                                  <w:sz w:val="22"/>
                                </w:rPr>
                                <w:t>over</w:t>
                              </w:r>
                            </w:p>
                          </w:txbxContent>
                        </wps:txbx>
                        <wps:bodyPr horzOverflow="overflow" vert="horz" lIns="0" tIns="0" rIns="0" bIns="0" rtlCol="0">
                          <a:noAutofit/>
                        </wps:bodyPr>
                      </wps:wsp>
                      <wps:wsp>
                        <wps:cNvPr id="2237" name="Rectangle 2237"/>
                        <wps:cNvSpPr/>
                        <wps:spPr>
                          <a:xfrm>
                            <a:off x="5271161" y="1159227"/>
                            <a:ext cx="51653" cy="216458"/>
                          </a:xfrm>
                          <a:prstGeom prst="rect">
                            <a:avLst/>
                          </a:prstGeom>
                          <a:ln>
                            <a:noFill/>
                          </a:ln>
                        </wps:spPr>
                        <wps:txbx>
                          <w:txbxContent>
                            <w:p w14:paraId="4B168BA3"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38" name="Rectangle 2238"/>
                        <wps:cNvSpPr/>
                        <wps:spPr>
                          <a:xfrm>
                            <a:off x="5271161" y="1196806"/>
                            <a:ext cx="46450" cy="167221"/>
                          </a:xfrm>
                          <a:prstGeom prst="rect">
                            <a:avLst/>
                          </a:prstGeom>
                          <a:ln>
                            <a:noFill/>
                          </a:ln>
                        </wps:spPr>
                        <wps:txbx>
                          <w:txbxContent>
                            <w:p w14:paraId="5169D6BF"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39" name="Rectangle 2239"/>
                        <wps:cNvSpPr/>
                        <wps:spPr>
                          <a:xfrm>
                            <a:off x="5309997" y="1159227"/>
                            <a:ext cx="671485" cy="216458"/>
                          </a:xfrm>
                          <a:prstGeom prst="rect">
                            <a:avLst/>
                          </a:prstGeom>
                          <a:ln>
                            <a:noFill/>
                          </a:ln>
                        </wps:spPr>
                        <wps:txbx>
                          <w:txbxContent>
                            <w:p w14:paraId="58AF6F33" w14:textId="77777777" w:rsidR="000B187D" w:rsidRDefault="00640294">
                              <w:pPr>
                                <w:spacing w:after="160" w:line="259" w:lineRule="auto"/>
                              </w:pPr>
                              <w:r>
                                <w:rPr>
                                  <w:color w:val="FFFFFF"/>
                                  <w:sz w:val="22"/>
                                </w:rPr>
                                <w:t>328,000</w:t>
                              </w:r>
                            </w:p>
                          </w:txbxContent>
                        </wps:txbx>
                        <wps:bodyPr horzOverflow="overflow" vert="horz" lIns="0" tIns="0" rIns="0" bIns="0" rtlCol="0">
                          <a:noAutofit/>
                        </wps:bodyPr>
                      </wps:wsp>
                      <wps:wsp>
                        <wps:cNvPr id="2240" name="Rectangle 2240"/>
                        <wps:cNvSpPr/>
                        <wps:spPr>
                          <a:xfrm>
                            <a:off x="5814873" y="1159227"/>
                            <a:ext cx="51653" cy="216458"/>
                          </a:xfrm>
                          <a:prstGeom prst="rect">
                            <a:avLst/>
                          </a:prstGeom>
                          <a:ln>
                            <a:noFill/>
                          </a:ln>
                        </wps:spPr>
                        <wps:txbx>
                          <w:txbxContent>
                            <w:p w14:paraId="76C3545B"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41" name="Rectangle 2241"/>
                        <wps:cNvSpPr/>
                        <wps:spPr>
                          <a:xfrm>
                            <a:off x="5814873" y="1196806"/>
                            <a:ext cx="46450" cy="167221"/>
                          </a:xfrm>
                          <a:prstGeom prst="rect">
                            <a:avLst/>
                          </a:prstGeom>
                          <a:ln>
                            <a:noFill/>
                          </a:ln>
                        </wps:spPr>
                        <wps:txbx>
                          <w:txbxContent>
                            <w:p w14:paraId="087C6556"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42" name="Rectangle 2242"/>
                        <wps:cNvSpPr/>
                        <wps:spPr>
                          <a:xfrm>
                            <a:off x="5853710" y="1159227"/>
                            <a:ext cx="567808" cy="216458"/>
                          </a:xfrm>
                          <a:prstGeom prst="rect">
                            <a:avLst/>
                          </a:prstGeom>
                          <a:ln>
                            <a:noFill/>
                          </a:ln>
                        </wps:spPr>
                        <wps:txbx>
                          <w:txbxContent>
                            <w:p w14:paraId="189B6A8C" w14:textId="77777777" w:rsidR="000B187D" w:rsidRDefault="00640294">
                              <w:pPr>
                                <w:spacing w:after="160" w:line="259" w:lineRule="auto"/>
                              </w:pPr>
                              <w:r>
                                <w:rPr>
                                  <w:color w:val="FFFFFF"/>
                                  <w:sz w:val="22"/>
                                </w:rPr>
                                <w:t>people</w:t>
                              </w:r>
                            </w:p>
                          </w:txbxContent>
                        </wps:txbx>
                        <wps:bodyPr horzOverflow="overflow" vert="horz" lIns="0" tIns="0" rIns="0" bIns="0" rtlCol="0">
                          <a:noAutofit/>
                        </wps:bodyPr>
                      </wps:wsp>
                      <wps:wsp>
                        <wps:cNvPr id="2243" name="Rectangle 2243"/>
                        <wps:cNvSpPr/>
                        <wps:spPr>
                          <a:xfrm>
                            <a:off x="6280633" y="1196806"/>
                            <a:ext cx="46450" cy="167221"/>
                          </a:xfrm>
                          <a:prstGeom prst="rect">
                            <a:avLst/>
                          </a:prstGeom>
                          <a:ln>
                            <a:noFill/>
                          </a:ln>
                        </wps:spPr>
                        <wps:txbx>
                          <w:txbxContent>
                            <w:p w14:paraId="1DF8E7D1"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44" name="Rectangle 2244"/>
                        <wps:cNvSpPr/>
                        <wps:spPr>
                          <a:xfrm>
                            <a:off x="6280633" y="1159227"/>
                            <a:ext cx="51653" cy="216458"/>
                          </a:xfrm>
                          <a:prstGeom prst="rect">
                            <a:avLst/>
                          </a:prstGeom>
                          <a:ln>
                            <a:noFill/>
                          </a:ln>
                        </wps:spPr>
                        <wps:txbx>
                          <w:txbxContent>
                            <w:p w14:paraId="2B84DAE7"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45" name="Rectangle 2245"/>
                        <wps:cNvSpPr/>
                        <wps:spPr>
                          <a:xfrm>
                            <a:off x="6319470" y="1159227"/>
                            <a:ext cx="350792" cy="216458"/>
                          </a:xfrm>
                          <a:prstGeom prst="rect">
                            <a:avLst/>
                          </a:prstGeom>
                          <a:ln>
                            <a:noFill/>
                          </a:ln>
                        </wps:spPr>
                        <wps:txbx>
                          <w:txbxContent>
                            <w:p w14:paraId="6D368A70" w14:textId="77777777" w:rsidR="000B187D" w:rsidRDefault="00640294">
                              <w:pPr>
                                <w:spacing w:after="160" w:line="259" w:lineRule="auto"/>
                              </w:pPr>
                              <w:r>
                                <w:rPr>
                                  <w:color w:val="FFFFFF"/>
                                  <w:sz w:val="22"/>
                                </w:rPr>
                                <w:t>who</w:t>
                              </w:r>
                            </w:p>
                          </w:txbxContent>
                        </wps:txbx>
                        <wps:bodyPr horzOverflow="overflow" vert="horz" lIns="0" tIns="0" rIns="0" bIns="0" rtlCol="0">
                          <a:noAutofit/>
                        </wps:bodyPr>
                      </wps:wsp>
                      <wps:wsp>
                        <wps:cNvPr id="2246" name="Rectangle 2246"/>
                        <wps:cNvSpPr/>
                        <wps:spPr>
                          <a:xfrm>
                            <a:off x="6583223" y="1159227"/>
                            <a:ext cx="51652" cy="216458"/>
                          </a:xfrm>
                          <a:prstGeom prst="rect">
                            <a:avLst/>
                          </a:prstGeom>
                          <a:ln>
                            <a:noFill/>
                          </a:ln>
                        </wps:spPr>
                        <wps:txbx>
                          <w:txbxContent>
                            <w:p w14:paraId="5AC0FA6F"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47" name="Rectangle 2247"/>
                        <wps:cNvSpPr/>
                        <wps:spPr>
                          <a:xfrm>
                            <a:off x="6583223" y="1196806"/>
                            <a:ext cx="46450" cy="167221"/>
                          </a:xfrm>
                          <a:prstGeom prst="rect">
                            <a:avLst/>
                          </a:prstGeom>
                          <a:ln>
                            <a:noFill/>
                          </a:ln>
                        </wps:spPr>
                        <wps:txbx>
                          <w:txbxContent>
                            <w:p w14:paraId="197D626F"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48" name="Rectangle 2248"/>
                        <wps:cNvSpPr/>
                        <wps:spPr>
                          <a:xfrm>
                            <a:off x="6622060" y="1159227"/>
                            <a:ext cx="258077" cy="216458"/>
                          </a:xfrm>
                          <a:prstGeom prst="rect">
                            <a:avLst/>
                          </a:prstGeom>
                          <a:ln>
                            <a:noFill/>
                          </a:ln>
                        </wps:spPr>
                        <wps:txbx>
                          <w:txbxContent>
                            <w:p w14:paraId="064B0E76" w14:textId="77777777" w:rsidR="000B187D" w:rsidRDefault="00640294">
                              <w:pPr>
                                <w:spacing w:after="160" w:line="259" w:lineRule="auto"/>
                              </w:pPr>
                              <w:r>
                                <w:rPr>
                                  <w:color w:val="FFFFFF"/>
                                  <w:sz w:val="22"/>
                                </w:rPr>
                                <w:t>are</w:t>
                              </w:r>
                            </w:p>
                          </w:txbxContent>
                        </wps:txbx>
                        <wps:bodyPr horzOverflow="overflow" vert="horz" lIns="0" tIns="0" rIns="0" bIns="0" rtlCol="0">
                          <a:noAutofit/>
                        </wps:bodyPr>
                      </wps:wsp>
                      <wps:wsp>
                        <wps:cNvPr id="2249" name="Rectangle 2249"/>
                        <wps:cNvSpPr/>
                        <wps:spPr>
                          <a:xfrm>
                            <a:off x="6816103" y="1159227"/>
                            <a:ext cx="51652" cy="216458"/>
                          </a:xfrm>
                          <a:prstGeom prst="rect">
                            <a:avLst/>
                          </a:prstGeom>
                          <a:ln>
                            <a:noFill/>
                          </a:ln>
                        </wps:spPr>
                        <wps:txbx>
                          <w:txbxContent>
                            <w:p w14:paraId="452A0BAC"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50" name="Rectangle 2250"/>
                        <wps:cNvSpPr/>
                        <wps:spPr>
                          <a:xfrm>
                            <a:off x="2112264" y="1337065"/>
                            <a:ext cx="6700542" cy="216458"/>
                          </a:xfrm>
                          <a:prstGeom prst="rect">
                            <a:avLst/>
                          </a:prstGeom>
                          <a:ln>
                            <a:noFill/>
                          </a:ln>
                        </wps:spPr>
                        <wps:txbx>
                          <w:txbxContent>
                            <w:p w14:paraId="433C2B38" w14:textId="77777777" w:rsidR="000B187D" w:rsidRDefault="00640294">
                              <w:pPr>
                                <w:spacing w:after="160" w:line="259" w:lineRule="auto"/>
                              </w:pPr>
                              <w:r>
                                <w:rPr>
                                  <w:color w:val="FFFFFF"/>
                                  <w:sz w:val="22"/>
                                </w:rPr>
                                <w:t xml:space="preserve">committed to delivering quality in assurance, advisory and tax services. Find out </w:t>
                              </w:r>
                            </w:p>
                          </w:txbxContent>
                        </wps:txbx>
                        <wps:bodyPr horzOverflow="overflow" vert="horz" lIns="0" tIns="0" rIns="0" bIns="0" rtlCol="0">
                          <a:noAutofit/>
                        </wps:bodyPr>
                      </wps:wsp>
                      <wps:wsp>
                        <wps:cNvPr id="2369" name="Rectangle 2369"/>
                        <wps:cNvSpPr/>
                        <wps:spPr>
                          <a:xfrm>
                            <a:off x="2112264" y="1514903"/>
                            <a:ext cx="4377843" cy="216458"/>
                          </a:xfrm>
                          <a:prstGeom prst="rect">
                            <a:avLst/>
                          </a:prstGeom>
                          <a:ln>
                            <a:noFill/>
                          </a:ln>
                        </wps:spPr>
                        <wps:txbx>
                          <w:txbxContent>
                            <w:p w14:paraId="625E385E" w14:textId="77777777" w:rsidR="000B187D" w:rsidRDefault="00640294">
                              <w:pPr>
                                <w:spacing w:after="160" w:line="259" w:lineRule="auto"/>
                              </w:pPr>
                              <w:r>
                                <w:rPr>
                                  <w:color w:val="FFFFFF"/>
                                  <w:sz w:val="22"/>
                                </w:rPr>
                                <w:t>more and tell us what matters to you by visiting us at</w:t>
                              </w:r>
                            </w:p>
                          </w:txbxContent>
                        </wps:txbx>
                        <wps:bodyPr horzOverflow="overflow" vert="horz" lIns="0" tIns="0" rIns="0" bIns="0" rtlCol="0">
                          <a:noAutofit/>
                        </wps:bodyPr>
                      </wps:wsp>
                      <wps:wsp>
                        <wps:cNvPr id="2370" name="Rectangle 2370"/>
                        <wps:cNvSpPr/>
                        <wps:spPr>
                          <a:xfrm>
                            <a:off x="5403875" y="1514903"/>
                            <a:ext cx="1334609" cy="216458"/>
                          </a:xfrm>
                          <a:prstGeom prst="rect">
                            <a:avLst/>
                          </a:prstGeom>
                          <a:ln>
                            <a:noFill/>
                          </a:ln>
                        </wps:spPr>
                        <wps:txbx>
                          <w:txbxContent>
                            <w:p w14:paraId="096DE811" w14:textId="77777777" w:rsidR="000B187D" w:rsidRDefault="00D314AC">
                              <w:pPr>
                                <w:spacing w:after="160" w:line="259" w:lineRule="auto"/>
                              </w:pPr>
                              <w:hyperlink r:id="rId26">
                                <w:r w:rsidR="00640294">
                                  <w:rPr>
                                    <w:color w:val="FFFFFF"/>
                                    <w:sz w:val="22"/>
                                  </w:rPr>
                                  <w:t xml:space="preserve"> www.pwc.com.</w:t>
                                </w:r>
                              </w:hyperlink>
                            </w:p>
                          </w:txbxContent>
                        </wps:txbx>
                        <wps:bodyPr horzOverflow="overflow" vert="horz" lIns="0" tIns="0" rIns="0" bIns="0" rtlCol="0">
                          <a:noAutofit/>
                        </wps:bodyPr>
                      </wps:wsp>
                      <wps:wsp>
                        <wps:cNvPr id="2371" name="Rectangle 2371"/>
                        <wps:cNvSpPr/>
                        <wps:spPr>
                          <a:xfrm>
                            <a:off x="6407341" y="1514903"/>
                            <a:ext cx="51653" cy="216458"/>
                          </a:xfrm>
                          <a:prstGeom prst="rect">
                            <a:avLst/>
                          </a:prstGeom>
                          <a:ln>
                            <a:noFill/>
                          </a:ln>
                        </wps:spPr>
                        <wps:txbx>
                          <w:txbxContent>
                            <w:p w14:paraId="54863B65"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52" name="Rectangle 2252"/>
                        <wps:cNvSpPr/>
                        <wps:spPr>
                          <a:xfrm>
                            <a:off x="2112264" y="1764687"/>
                            <a:ext cx="395385" cy="216458"/>
                          </a:xfrm>
                          <a:prstGeom prst="rect">
                            <a:avLst/>
                          </a:prstGeom>
                          <a:ln>
                            <a:noFill/>
                          </a:ln>
                        </wps:spPr>
                        <wps:txbx>
                          <w:txbxContent>
                            <w:p w14:paraId="17791426" w14:textId="77777777" w:rsidR="000B187D" w:rsidRDefault="00640294">
                              <w:pPr>
                                <w:spacing w:after="160" w:line="259" w:lineRule="auto"/>
                              </w:pPr>
                              <w:r>
                                <w:rPr>
                                  <w:color w:val="FFFFFF"/>
                                  <w:sz w:val="22"/>
                                </w:rPr>
                                <w:t>PwC</w:t>
                              </w:r>
                            </w:p>
                          </w:txbxContent>
                        </wps:txbx>
                        <wps:bodyPr horzOverflow="overflow" vert="horz" lIns="0" tIns="0" rIns="0" bIns="0" rtlCol="0">
                          <a:noAutofit/>
                        </wps:bodyPr>
                      </wps:wsp>
                      <wps:wsp>
                        <wps:cNvPr id="2253" name="Rectangle 2253"/>
                        <wps:cNvSpPr/>
                        <wps:spPr>
                          <a:xfrm>
                            <a:off x="2409545" y="1802266"/>
                            <a:ext cx="46450" cy="167221"/>
                          </a:xfrm>
                          <a:prstGeom prst="rect">
                            <a:avLst/>
                          </a:prstGeom>
                          <a:ln>
                            <a:noFill/>
                          </a:ln>
                        </wps:spPr>
                        <wps:txbx>
                          <w:txbxContent>
                            <w:p w14:paraId="6DA99202"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54" name="Rectangle 2254"/>
                        <wps:cNvSpPr/>
                        <wps:spPr>
                          <a:xfrm>
                            <a:off x="2409545" y="1764687"/>
                            <a:ext cx="51653" cy="216458"/>
                          </a:xfrm>
                          <a:prstGeom prst="rect">
                            <a:avLst/>
                          </a:prstGeom>
                          <a:ln>
                            <a:noFill/>
                          </a:ln>
                        </wps:spPr>
                        <wps:txbx>
                          <w:txbxContent>
                            <w:p w14:paraId="21D0337C"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55" name="Rectangle 2255"/>
                        <wps:cNvSpPr/>
                        <wps:spPr>
                          <a:xfrm>
                            <a:off x="2448382" y="1764687"/>
                            <a:ext cx="467847" cy="216458"/>
                          </a:xfrm>
                          <a:prstGeom prst="rect">
                            <a:avLst/>
                          </a:prstGeom>
                          <a:ln>
                            <a:noFill/>
                          </a:ln>
                        </wps:spPr>
                        <wps:txbx>
                          <w:txbxContent>
                            <w:p w14:paraId="6CA892AE" w14:textId="77777777" w:rsidR="000B187D" w:rsidRDefault="00640294">
                              <w:pPr>
                                <w:spacing w:after="160" w:line="259" w:lineRule="auto"/>
                              </w:pPr>
                              <w:r>
                                <w:rPr>
                                  <w:color w:val="FFFFFF"/>
                                  <w:sz w:val="22"/>
                                </w:rPr>
                                <w:t>refers</w:t>
                              </w:r>
                            </w:p>
                          </w:txbxContent>
                        </wps:txbx>
                        <wps:bodyPr horzOverflow="overflow" vert="horz" lIns="0" tIns="0" rIns="0" bIns="0" rtlCol="0">
                          <a:noAutofit/>
                        </wps:bodyPr>
                      </wps:wsp>
                      <wps:wsp>
                        <wps:cNvPr id="2256" name="Rectangle 2256"/>
                        <wps:cNvSpPr/>
                        <wps:spPr>
                          <a:xfrm>
                            <a:off x="2800147" y="1802266"/>
                            <a:ext cx="46450" cy="167221"/>
                          </a:xfrm>
                          <a:prstGeom prst="rect">
                            <a:avLst/>
                          </a:prstGeom>
                          <a:ln>
                            <a:noFill/>
                          </a:ln>
                        </wps:spPr>
                        <wps:txbx>
                          <w:txbxContent>
                            <w:p w14:paraId="7684A5D7"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57" name="Rectangle 2257"/>
                        <wps:cNvSpPr/>
                        <wps:spPr>
                          <a:xfrm>
                            <a:off x="2800147" y="1764687"/>
                            <a:ext cx="51653" cy="216458"/>
                          </a:xfrm>
                          <a:prstGeom prst="rect">
                            <a:avLst/>
                          </a:prstGeom>
                          <a:ln>
                            <a:noFill/>
                          </a:ln>
                        </wps:spPr>
                        <wps:txbx>
                          <w:txbxContent>
                            <w:p w14:paraId="48DDA13C"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58" name="Rectangle 2258"/>
                        <wps:cNvSpPr/>
                        <wps:spPr>
                          <a:xfrm>
                            <a:off x="2838983" y="1764687"/>
                            <a:ext cx="165177" cy="216458"/>
                          </a:xfrm>
                          <a:prstGeom prst="rect">
                            <a:avLst/>
                          </a:prstGeom>
                          <a:ln>
                            <a:noFill/>
                          </a:ln>
                        </wps:spPr>
                        <wps:txbx>
                          <w:txbxContent>
                            <w:p w14:paraId="25B65930" w14:textId="77777777" w:rsidR="000B187D" w:rsidRDefault="00640294">
                              <w:pPr>
                                <w:spacing w:after="160" w:line="259" w:lineRule="auto"/>
                              </w:pPr>
                              <w:r>
                                <w:rPr>
                                  <w:color w:val="FFFFFF"/>
                                  <w:sz w:val="22"/>
                                </w:rPr>
                                <w:t>to</w:t>
                              </w:r>
                            </w:p>
                          </w:txbxContent>
                        </wps:txbx>
                        <wps:bodyPr horzOverflow="overflow" vert="horz" lIns="0" tIns="0" rIns="0" bIns="0" rtlCol="0">
                          <a:noAutofit/>
                        </wps:bodyPr>
                      </wps:wsp>
                      <wps:wsp>
                        <wps:cNvPr id="2259" name="Rectangle 2259"/>
                        <wps:cNvSpPr/>
                        <wps:spPr>
                          <a:xfrm>
                            <a:off x="2963177" y="1802266"/>
                            <a:ext cx="46450" cy="167221"/>
                          </a:xfrm>
                          <a:prstGeom prst="rect">
                            <a:avLst/>
                          </a:prstGeom>
                          <a:ln>
                            <a:noFill/>
                          </a:ln>
                        </wps:spPr>
                        <wps:txbx>
                          <w:txbxContent>
                            <w:p w14:paraId="0D8099DE"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60" name="Rectangle 2260"/>
                        <wps:cNvSpPr/>
                        <wps:spPr>
                          <a:xfrm>
                            <a:off x="2963177" y="1764687"/>
                            <a:ext cx="51653" cy="216458"/>
                          </a:xfrm>
                          <a:prstGeom prst="rect">
                            <a:avLst/>
                          </a:prstGeom>
                          <a:ln>
                            <a:noFill/>
                          </a:ln>
                        </wps:spPr>
                        <wps:txbx>
                          <w:txbxContent>
                            <w:p w14:paraId="7D70EE17"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61" name="Rectangle 2261"/>
                        <wps:cNvSpPr/>
                        <wps:spPr>
                          <a:xfrm>
                            <a:off x="3002013" y="1764687"/>
                            <a:ext cx="261608" cy="216458"/>
                          </a:xfrm>
                          <a:prstGeom prst="rect">
                            <a:avLst/>
                          </a:prstGeom>
                          <a:ln>
                            <a:noFill/>
                          </a:ln>
                        </wps:spPr>
                        <wps:txbx>
                          <w:txbxContent>
                            <w:p w14:paraId="4EFE57FE" w14:textId="77777777" w:rsidR="000B187D" w:rsidRDefault="00640294">
                              <w:pPr>
                                <w:spacing w:after="160" w:line="259" w:lineRule="auto"/>
                              </w:pPr>
                              <w:r>
                                <w:rPr>
                                  <w:color w:val="FFFFFF"/>
                                  <w:sz w:val="22"/>
                                </w:rPr>
                                <w:t>the</w:t>
                              </w:r>
                            </w:p>
                          </w:txbxContent>
                        </wps:txbx>
                        <wps:bodyPr horzOverflow="overflow" vert="horz" lIns="0" tIns="0" rIns="0" bIns="0" rtlCol="0">
                          <a:noAutofit/>
                        </wps:bodyPr>
                      </wps:wsp>
                      <wps:wsp>
                        <wps:cNvPr id="2262" name="Rectangle 2262"/>
                        <wps:cNvSpPr/>
                        <wps:spPr>
                          <a:xfrm>
                            <a:off x="3198711" y="1764687"/>
                            <a:ext cx="51653" cy="216458"/>
                          </a:xfrm>
                          <a:prstGeom prst="rect">
                            <a:avLst/>
                          </a:prstGeom>
                          <a:ln>
                            <a:noFill/>
                          </a:ln>
                        </wps:spPr>
                        <wps:txbx>
                          <w:txbxContent>
                            <w:p w14:paraId="3E8A4E9B"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63" name="Rectangle 2263"/>
                        <wps:cNvSpPr/>
                        <wps:spPr>
                          <a:xfrm>
                            <a:off x="3198711" y="1802266"/>
                            <a:ext cx="46450" cy="167221"/>
                          </a:xfrm>
                          <a:prstGeom prst="rect">
                            <a:avLst/>
                          </a:prstGeom>
                          <a:ln>
                            <a:noFill/>
                          </a:ln>
                        </wps:spPr>
                        <wps:txbx>
                          <w:txbxContent>
                            <w:p w14:paraId="3AE87EC1"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64" name="Rectangle 2264"/>
                        <wps:cNvSpPr/>
                        <wps:spPr>
                          <a:xfrm>
                            <a:off x="3237547" y="1764687"/>
                            <a:ext cx="395384" cy="216458"/>
                          </a:xfrm>
                          <a:prstGeom prst="rect">
                            <a:avLst/>
                          </a:prstGeom>
                          <a:ln>
                            <a:noFill/>
                          </a:ln>
                        </wps:spPr>
                        <wps:txbx>
                          <w:txbxContent>
                            <w:p w14:paraId="10BD48E4" w14:textId="77777777" w:rsidR="000B187D" w:rsidRDefault="00640294">
                              <w:pPr>
                                <w:spacing w:after="160" w:line="259" w:lineRule="auto"/>
                              </w:pPr>
                              <w:r>
                                <w:rPr>
                                  <w:color w:val="FFFFFF"/>
                                  <w:sz w:val="22"/>
                                </w:rPr>
                                <w:t>PwC</w:t>
                              </w:r>
                            </w:p>
                          </w:txbxContent>
                        </wps:txbx>
                        <wps:bodyPr horzOverflow="overflow" vert="horz" lIns="0" tIns="0" rIns="0" bIns="0" rtlCol="0">
                          <a:noAutofit/>
                        </wps:bodyPr>
                      </wps:wsp>
                      <wps:wsp>
                        <wps:cNvPr id="2265" name="Rectangle 2265"/>
                        <wps:cNvSpPr/>
                        <wps:spPr>
                          <a:xfrm>
                            <a:off x="3534829" y="1802266"/>
                            <a:ext cx="46450" cy="167221"/>
                          </a:xfrm>
                          <a:prstGeom prst="rect">
                            <a:avLst/>
                          </a:prstGeom>
                          <a:ln>
                            <a:noFill/>
                          </a:ln>
                        </wps:spPr>
                        <wps:txbx>
                          <w:txbxContent>
                            <w:p w14:paraId="0A09B953"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66" name="Rectangle 2266"/>
                        <wps:cNvSpPr/>
                        <wps:spPr>
                          <a:xfrm>
                            <a:off x="3534829" y="1764687"/>
                            <a:ext cx="51653" cy="216458"/>
                          </a:xfrm>
                          <a:prstGeom prst="rect">
                            <a:avLst/>
                          </a:prstGeom>
                          <a:ln>
                            <a:noFill/>
                          </a:ln>
                        </wps:spPr>
                        <wps:txbx>
                          <w:txbxContent>
                            <w:p w14:paraId="4317BC86"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67" name="Rectangle 2267"/>
                        <wps:cNvSpPr/>
                        <wps:spPr>
                          <a:xfrm>
                            <a:off x="3573666" y="1764687"/>
                            <a:ext cx="667397" cy="216458"/>
                          </a:xfrm>
                          <a:prstGeom prst="rect">
                            <a:avLst/>
                          </a:prstGeom>
                          <a:ln>
                            <a:noFill/>
                          </a:ln>
                        </wps:spPr>
                        <wps:txbx>
                          <w:txbxContent>
                            <w:p w14:paraId="523E41F3" w14:textId="77777777" w:rsidR="000B187D" w:rsidRDefault="00640294">
                              <w:pPr>
                                <w:spacing w:after="160" w:line="259" w:lineRule="auto"/>
                              </w:pPr>
                              <w:r>
                                <w:rPr>
                                  <w:color w:val="FFFFFF"/>
                                  <w:sz w:val="22"/>
                                </w:rPr>
                                <w:t>network</w:t>
                              </w:r>
                            </w:p>
                          </w:txbxContent>
                        </wps:txbx>
                        <wps:bodyPr horzOverflow="overflow" vert="horz" lIns="0" tIns="0" rIns="0" bIns="0" rtlCol="0">
                          <a:noAutofit/>
                        </wps:bodyPr>
                      </wps:wsp>
                      <wps:wsp>
                        <wps:cNvPr id="2268" name="Rectangle 2268"/>
                        <wps:cNvSpPr/>
                        <wps:spPr>
                          <a:xfrm>
                            <a:off x="4075468" y="1802266"/>
                            <a:ext cx="46450" cy="167221"/>
                          </a:xfrm>
                          <a:prstGeom prst="rect">
                            <a:avLst/>
                          </a:prstGeom>
                          <a:ln>
                            <a:noFill/>
                          </a:ln>
                        </wps:spPr>
                        <wps:txbx>
                          <w:txbxContent>
                            <w:p w14:paraId="57C42CCE"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69" name="Rectangle 2269"/>
                        <wps:cNvSpPr/>
                        <wps:spPr>
                          <a:xfrm>
                            <a:off x="4075468" y="1764687"/>
                            <a:ext cx="51653" cy="216458"/>
                          </a:xfrm>
                          <a:prstGeom prst="rect">
                            <a:avLst/>
                          </a:prstGeom>
                          <a:ln>
                            <a:noFill/>
                          </a:ln>
                        </wps:spPr>
                        <wps:txbx>
                          <w:txbxContent>
                            <w:p w14:paraId="09177FCF"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70" name="Rectangle 2270"/>
                        <wps:cNvSpPr/>
                        <wps:spPr>
                          <a:xfrm>
                            <a:off x="4114305" y="1764687"/>
                            <a:ext cx="543654" cy="216458"/>
                          </a:xfrm>
                          <a:prstGeom prst="rect">
                            <a:avLst/>
                          </a:prstGeom>
                          <a:ln>
                            <a:noFill/>
                          </a:ln>
                        </wps:spPr>
                        <wps:txbx>
                          <w:txbxContent>
                            <w:p w14:paraId="33047F3D" w14:textId="77777777" w:rsidR="000B187D" w:rsidRDefault="00640294">
                              <w:pPr>
                                <w:spacing w:after="160" w:line="259" w:lineRule="auto"/>
                              </w:pPr>
                              <w:r>
                                <w:rPr>
                                  <w:color w:val="FFFFFF"/>
                                  <w:sz w:val="22"/>
                                </w:rPr>
                                <w:t>and/or</w:t>
                              </w:r>
                            </w:p>
                          </w:txbxContent>
                        </wps:txbx>
                        <wps:bodyPr horzOverflow="overflow" vert="horz" lIns="0" tIns="0" rIns="0" bIns="0" rtlCol="0">
                          <a:noAutofit/>
                        </wps:bodyPr>
                      </wps:wsp>
                      <wps:wsp>
                        <wps:cNvPr id="2271" name="Rectangle 2271"/>
                        <wps:cNvSpPr/>
                        <wps:spPr>
                          <a:xfrm>
                            <a:off x="4523067" y="1764687"/>
                            <a:ext cx="51653" cy="216458"/>
                          </a:xfrm>
                          <a:prstGeom prst="rect">
                            <a:avLst/>
                          </a:prstGeom>
                          <a:ln>
                            <a:noFill/>
                          </a:ln>
                        </wps:spPr>
                        <wps:txbx>
                          <w:txbxContent>
                            <w:p w14:paraId="5556C233"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72" name="Rectangle 2272"/>
                        <wps:cNvSpPr/>
                        <wps:spPr>
                          <a:xfrm>
                            <a:off x="4523067" y="1802266"/>
                            <a:ext cx="46450" cy="167221"/>
                          </a:xfrm>
                          <a:prstGeom prst="rect">
                            <a:avLst/>
                          </a:prstGeom>
                          <a:ln>
                            <a:noFill/>
                          </a:ln>
                        </wps:spPr>
                        <wps:txbx>
                          <w:txbxContent>
                            <w:p w14:paraId="49CC91FB"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73" name="Rectangle 2273"/>
                        <wps:cNvSpPr/>
                        <wps:spPr>
                          <a:xfrm>
                            <a:off x="4561904" y="1764687"/>
                            <a:ext cx="309730" cy="216458"/>
                          </a:xfrm>
                          <a:prstGeom prst="rect">
                            <a:avLst/>
                          </a:prstGeom>
                          <a:ln>
                            <a:noFill/>
                          </a:ln>
                        </wps:spPr>
                        <wps:txbx>
                          <w:txbxContent>
                            <w:p w14:paraId="2491EB01" w14:textId="77777777" w:rsidR="000B187D" w:rsidRDefault="00640294">
                              <w:pPr>
                                <w:spacing w:after="160" w:line="259" w:lineRule="auto"/>
                              </w:pPr>
                              <w:r>
                                <w:rPr>
                                  <w:color w:val="FFFFFF"/>
                                  <w:sz w:val="22"/>
                                </w:rPr>
                                <w:t>one</w:t>
                              </w:r>
                            </w:p>
                          </w:txbxContent>
                        </wps:txbx>
                        <wps:bodyPr horzOverflow="overflow" vert="horz" lIns="0" tIns="0" rIns="0" bIns="0" rtlCol="0">
                          <a:noAutofit/>
                        </wps:bodyPr>
                      </wps:wsp>
                      <wps:wsp>
                        <wps:cNvPr id="2274" name="Rectangle 2274"/>
                        <wps:cNvSpPr/>
                        <wps:spPr>
                          <a:xfrm>
                            <a:off x="4794784" y="1764687"/>
                            <a:ext cx="51653" cy="216458"/>
                          </a:xfrm>
                          <a:prstGeom prst="rect">
                            <a:avLst/>
                          </a:prstGeom>
                          <a:ln>
                            <a:noFill/>
                          </a:ln>
                        </wps:spPr>
                        <wps:txbx>
                          <w:txbxContent>
                            <w:p w14:paraId="21293339"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75" name="Rectangle 2275"/>
                        <wps:cNvSpPr/>
                        <wps:spPr>
                          <a:xfrm>
                            <a:off x="4794784" y="1802266"/>
                            <a:ext cx="46450" cy="167221"/>
                          </a:xfrm>
                          <a:prstGeom prst="rect">
                            <a:avLst/>
                          </a:prstGeom>
                          <a:ln>
                            <a:noFill/>
                          </a:ln>
                        </wps:spPr>
                        <wps:txbx>
                          <w:txbxContent>
                            <w:p w14:paraId="1BD118CC"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76" name="Rectangle 2276"/>
                        <wps:cNvSpPr/>
                        <wps:spPr>
                          <a:xfrm>
                            <a:off x="4833620" y="1764687"/>
                            <a:ext cx="168521" cy="216458"/>
                          </a:xfrm>
                          <a:prstGeom prst="rect">
                            <a:avLst/>
                          </a:prstGeom>
                          <a:ln>
                            <a:noFill/>
                          </a:ln>
                        </wps:spPr>
                        <wps:txbx>
                          <w:txbxContent>
                            <w:p w14:paraId="075B8E5F" w14:textId="77777777" w:rsidR="000B187D" w:rsidRDefault="00640294">
                              <w:pPr>
                                <w:spacing w:after="160" w:line="259" w:lineRule="auto"/>
                              </w:pPr>
                              <w:r>
                                <w:rPr>
                                  <w:color w:val="FFFFFF"/>
                                  <w:sz w:val="22"/>
                                </w:rPr>
                                <w:t>or</w:t>
                              </w:r>
                            </w:p>
                          </w:txbxContent>
                        </wps:txbx>
                        <wps:bodyPr horzOverflow="overflow" vert="horz" lIns="0" tIns="0" rIns="0" bIns="0" rtlCol="0">
                          <a:noAutofit/>
                        </wps:bodyPr>
                      </wps:wsp>
                      <wps:wsp>
                        <wps:cNvPr id="2277" name="Rectangle 2277"/>
                        <wps:cNvSpPr/>
                        <wps:spPr>
                          <a:xfrm>
                            <a:off x="4960328" y="1764687"/>
                            <a:ext cx="51653" cy="216458"/>
                          </a:xfrm>
                          <a:prstGeom prst="rect">
                            <a:avLst/>
                          </a:prstGeom>
                          <a:ln>
                            <a:noFill/>
                          </a:ln>
                        </wps:spPr>
                        <wps:txbx>
                          <w:txbxContent>
                            <w:p w14:paraId="42CF5C5C"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78" name="Rectangle 2278"/>
                        <wps:cNvSpPr/>
                        <wps:spPr>
                          <a:xfrm>
                            <a:off x="4960328" y="1802266"/>
                            <a:ext cx="46450" cy="167221"/>
                          </a:xfrm>
                          <a:prstGeom prst="rect">
                            <a:avLst/>
                          </a:prstGeom>
                          <a:ln>
                            <a:noFill/>
                          </a:ln>
                        </wps:spPr>
                        <wps:txbx>
                          <w:txbxContent>
                            <w:p w14:paraId="183B48CF"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79" name="Rectangle 2279"/>
                        <wps:cNvSpPr/>
                        <wps:spPr>
                          <a:xfrm>
                            <a:off x="4999165" y="1764687"/>
                            <a:ext cx="423385" cy="216458"/>
                          </a:xfrm>
                          <a:prstGeom prst="rect">
                            <a:avLst/>
                          </a:prstGeom>
                          <a:ln>
                            <a:noFill/>
                          </a:ln>
                        </wps:spPr>
                        <wps:txbx>
                          <w:txbxContent>
                            <w:p w14:paraId="7914E9A3" w14:textId="77777777" w:rsidR="000B187D" w:rsidRDefault="00640294">
                              <w:pPr>
                                <w:spacing w:after="160" w:line="259" w:lineRule="auto"/>
                              </w:pPr>
                              <w:r>
                                <w:rPr>
                                  <w:color w:val="FFFFFF"/>
                                  <w:sz w:val="22"/>
                                </w:rPr>
                                <w:t>more</w:t>
                              </w:r>
                            </w:p>
                          </w:txbxContent>
                        </wps:txbx>
                        <wps:bodyPr horzOverflow="overflow" vert="horz" lIns="0" tIns="0" rIns="0" bIns="0" rtlCol="0">
                          <a:noAutofit/>
                        </wps:bodyPr>
                      </wps:wsp>
                      <wps:wsp>
                        <wps:cNvPr id="2280" name="Rectangle 2280"/>
                        <wps:cNvSpPr/>
                        <wps:spPr>
                          <a:xfrm>
                            <a:off x="5317499" y="1764687"/>
                            <a:ext cx="51653" cy="216458"/>
                          </a:xfrm>
                          <a:prstGeom prst="rect">
                            <a:avLst/>
                          </a:prstGeom>
                          <a:ln>
                            <a:noFill/>
                          </a:ln>
                        </wps:spPr>
                        <wps:txbx>
                          <w:txbxContent>
                            <w:p w14:paraId="5FA0D59D"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81" name="Rectangle 2281"/>
                        <wps:cNvSpPr/>
                        <wps:spPr>
                          <a:xfrm>
                            <a:off x="5317541" y="1802266"/>
                            <a:ext cx="46450" cy="167221"/>
                          </a:xfrm>
                          <a:prstGeom prst="rect">
                            <a:avLst/>
                          </a:prstGeom>
                          <a:ln>
                            <a:noFill/>
                          </a:ln>
                        </wps:spPr>
                        <wps:txbx>
                          <w:txbxContent>
                            <w:p w14:paraId="1F40F11B"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82" name="Rectangle 2282"/>
                        <wps:cNvSpPr/>
                        <wps:spPr>
                          <a:xfrm>
                            <a:off x="5356378" y="1764687"/>
                            <a:ext cx="161647" cy="216458"/>
                          </a:xfrm>
                          <a:prstGeom prst="rect">
                            <a:avLst/>
                          </a:prstGeom>
                          <a:ln>
                            <a:noFill/>
                          </a:ln>
                        </wps:spPr>
                        <wps:txbx>
                          <w:txbxContent>
                            <w:p w14:paraId="3768BE95" w14:textId="77777777" w:rsidR="000B187D" w:rsidRDefault="00640294">
                              <w:pPr>
                                <w:spacing w:after="160" w:line="259" w:lineRule="auto"/>
                              </w:pPr>
                              <w:r>
                                <w:rPr>
                                  <w:color w:val="FFFFFF"/>
                                  <w:sz w:val="22"/>
                                </w:rPr>
                                <w:t>of</w:t>
                              </w:r>
                            </w:p>
                          </w:txbxContent>
                        </wps:txbx>
                        <wps:bodyPr horzOverflow="overflow" vert="horz" lIns="0" tIns="0" rIns="0" bIns="0" rtlCol="0">
                          <a:noAutofit/>
                        </wps:bodyPr>
                      </wps:wsp>
                      <wps:wsp>
                        <wps:cNvPr id="2283" name="Rectangle 2283"/>
                        <wps:cNvSpPr/>
                        <wps:spPr>
                          <a:xfrm>
                            <a:off x="5477917" y="1764687"/>
                            <a:ext cx="51653" cy="216458"/>
                          </a:xfrm>
                          <a:prstGeom prst="rect">
                            <a:avLst/>
                          </a:prstGeom>
                          <a:ln>
                            <a:noFill/>
                          </a:ln>
                        </wps:spPr>
                        <wps:txbx>
                          <w:txbxContent>
                            <w:p w14:paraId="4333D06B"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84" name="Rectangle 2284"/>
                        <wps:cNvSpPr/>
                        <wps:spPr>
                          <a:xfrm>
                            <a:off x="5477917" y="1802266"/>
                            <a:ext cx="46450" cy="167221"/>
                          </a:xfrm>
                          <a:prstGeom prst="rect">
                            <a:avLst/>
                          </a:prstGeom>
                          <a:ln>
                            <a:noFill/>
                          </a:ln>
                        </wps:spPr>
                        <wps:txbx>
                          <w:txbxContent>
                            <w:p w14:paraId="71E967DD"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85" name="Rectangle 2285"/>
                        <wps:cNvSpPr/>
                        <wps:spPr>
                          <a:xfrm>
                            <a:off x="5516754" y="1764687"/>
                            <a:ext cx="192676" cy="216458"/>
                          </a:xfrm>
                          <a:prstGeom prst="rect">
                            <a:avLst/>
                          </a:prstGeom>
                          <a:ln>
                            <a:noFill/>
                          </a:ln>
                        </wps:spPr>
                        <wps:txbx>
                          <w:txbxContent>
                            <w:p w14:paraId="6DD7EFC6" w14:textId="77777777" w:rsidR="000B187D" w:rsidRDefault="00640294">
                              <w:pPr>
                                <w:spacing w:after="160" w:line="259" w:lineRule="auto"/>
                              </w:pPr>
                              <w:r>
                                <w:rPr>
                                  <w:color w:val="FFFFFF"/>
                                  <w:sz w:val="22"/>
                                </w:rPr>
                                <w:t>its</w:t>
                              </w:r>
                            </w:p>
                          </w:txbxContent>
                        </wps:txbx>
                        <wps:bodyPr horzOverflow="overflow" vert="horz" lIns="0" tIns="0" rIns="0" bIns="0" rtlCol="0">
                          <a:noAutofit/>
                        </wps:bodyPr>
                      </wps:wsp>
                      <wps:wsp>
                        <wps:cNvPr id="2286" name="Rectangle 2286"/>
                        <wps:cNvSpPr/>
                        <wps:spPr>
                          <a:xfrm>
                            <a:off x="5661623" y="1764687"/>
                            <a:ext cx="51653" cy="216458"/>
                          </a:xfrm>
                          <a:prstGeom prst="rect">
                            <a:avLst/>
                          </a:prstGeom>
                          <a:ln>
                            <a:noFill/>
                          </a:ln>
                        </wps:spPr>
                        <wps:txbx>
                          <w:txbxContent>
                            <w:p w14:paraId="46215AD3"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87" name="Rectangle 2287"/>
                        <wps:cNvSpPr/>
                        <wps:spPr>
                          <a:xfrm>
                            <a:off x="5661623" y="1802266"/>
                            <a:ext cx="46450" cy="167221"/>
                          </a:xfrm>
                          <a:prstGeom prst="rect">
                            <a:avLst/>
                          </a:prstGeom>
                          <a:ln>
                            <a:noFill/>
                          </a:ln>
                        </wps:spPr>
                        <wps:txbx>
                          <w:txbxContent>
                            <w:p w14:paraId="6B488377"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88" name="Rectangle 2288"/>
                        <wps:cNvSpPr/>
                        <wps:spPr>
                          <a:xfrm>
                            <a:off x="5700460" y="1764687"/>
                            <a:ext cx="688578" cy="216458"/>
                          </a:xfrm>
                          <a:prstGeom prst="rect">
                            <a:avLst/>
                          </a:prstGeom>
                          <a:ln>
                            <a:noFill/>
                          </a:ln>
                        </wps:spPr>
                        <wps:txbx>
                          <w:txbxContent>
                            <w:p w14:paraId="0AE80C40" w14:textId="77777777" w:rsidR="000B187D" w:rsidRDefault="00640294">
                              <w:pPr>
                                <w:spacing w:after="160" w:line="259" w:lineRule="auto"/>
                              </w:pPr>
                              <w:r>
                                <w:rPr>
                                  <w:color w:val="FFFFFF"/>
                                  <w:sz w:val="22"/>
                                </w:rPr>
                                <w:t>member</w:t>
                              </w:r>
                            </w:p>
                          </w:txbxContent>
                        </wps:txbx>
                        <wps:bodyPr horzOverflow="overflow" vert="horz" lIns="0" tIns="0" rIns="0" bIns="0" rtlCol="0">
                          <a:noAutofit/>
                        </wps:bodyPr>
                      </wps:wsp>
                      <wps:wsp>
                        <wps:cNvPr id="2289" name="Rectangle 2289"/>
                        <wps:cNvSpPr/>
                        <wps:spPr>
                          <a:xfrm>
                            <a:off x="6218188" y="1764687"/>
                            <a:ext cx="51653" cy="216458"/>
                          </a:xfrm>
                          <a:prstGeom prst="rect">
                            <a:avLst/>
                          </a:prstGeom>
                          <a:ln>
                            <a:noFill/>
                          </a:ln>
                        </wps:spPr>
                        <wps:txbx>
                          <w:txbxContent>
                            <w:p w14:paraId="159027A7"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90" name="Rectangle 2290"/>
                        <wps:cNvSpPr/>
                        <wps:spPr>
                          <a:xfrm>
                            <a:off x="6218188" y="1802266"/>
                            <a:ext cx="46450" cy="167221"/>
                          </a:xfrm>
                          <a:prstGeom prst="rect">
                            <a:avLst/>
                          </a:prstGeom>
                          <a:ln>
                            <a:noFill/>
                          </a:ln>
                        </wps:spPr>
                        <wps:txbx>
                          <w:txbxContent>
                            <w:p w14:paraId="0531870F"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91" name="Rectangle 2291"/>
                        <wps:cNvSpPr/>
                        <wps:spPr>
                          <a:xfrm>
                            <a:off x="6257025" y="1764687"/>
                            <a:ext cx="461158" cy="216458"/>
                          </a:xfrm>
                          <a:prstGeom prst="rect">
                            <a:avLst/>
                          </a:prstGeom>
                          <a:ln>
                            <a:noFill/>
                          </a:ln>
                        </wps:spPr>
                        <wps:txbx>
                          <w:txbxContent>
                            <w:p w14:paraId="072EE6B8" w14:textId="77777777" w:rsidR="000B187D" w:rsidRDefault="00640294">
                              <w:pPr>
                                <w:spacing w:after="160" w:line="259" w:lineRule="auto"/>
                              </w:pPr>
                              <w:r>
                                <w:rPr>
                                  <w:color w:val="FFFFFF"/>
                                  <w:sz w:val="22"/>
                                </w:rPr>
                                <w:t>firms,</w:t>
                              </w:r>
                            </w:p>
                          </w:txbxContent>
                        </wps:txbx>
                        <wps:bodyPr horzOverflow="overflow" vert="horz" lIns="0" tIns="0" rIns="0" bIns="0" rtlCol="0">
                          <a:noAutofit/>
                        </wps:bodyPr>
                      </wps:wsp>
                      <wps:wsp>
                        <wps:cNvPr id="2292" name="Rectangle 2292"/>
                        <wps:cNvSpPr/>
                        <wps:spPr>
                          <a:xfrm>
                            <a:off x="6603760" y="1764687"/>
                            <a:ext cx="51652" cy="216458"/>
                          </a:xfrm>
                          <a:prstGeom prst="rect">
                            <a:avLst/>
                          </a:prstGeom>
                          <a:ln>
                            <a:noFill/>
                          </a:ln>
                        </wps:spPr>
                        <wps:txbx>
                          <w:txbxContent>
                            <w:p w14:paraId="50CA9EF1"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93" name="Rectangle 2293"/>
                        <wps:cNvSpPr/>
                        <wps:spPr>
                          <a:xfrm>
                            <a:off x="6603760" y="1802266"/>
                            <a:ext cx="46450" cy="167221"/>
                          </a:xfrm>
                          <a:prstGeom prst="rect">
                            <a:avLst/>
                          </a:prstGeom>
                          <a:ln>
                            <a:noFill/>
                          </a:ln>
                        </wps:spPr>
                        <wps:txbx>
                          <w:txbxContent>
                            <w:p w14:paraId="2B81B204"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94" name="Rectangle 2294"/>
                        <wps:cNvSpPr/>
                        <wps:spPr>
                          <a:xfrm>
                            <a:off x="6642596" y="1764687"/>
                            <a:ext cx="402630" cy="216458"/>
                          </a:xfrm>
                          <a:prstGeom prst="rect">
                            <a:avLst/>
                          </a:prstGeom>
                          <a:ln>
                            <a:noFill/>
                          </a:ln>
                        </wps:spPr>
                        <wps:txbx>
                          <w:txbxContent>
                            <w:p w14:paraId="2112C88C" w14:textId="77777777" w:rsidR="000B187D" w:rsidRDefault="00640294">
                              <w:pPr>
                                <w:spacing w:after="160" w:line="259" w:lineRule="auto"/>
                              </w:pPr>
                              <w:r>
                                <w:rPr>
                                  <w:color w:val="FFFFFF"/>
                                  <w:sz w:val="22"/>
                                </w:rPr>
                                <w:t>each</w:t>
                              </w:r>
                            </w:p>
                          </w:txbxContent>
                        </wps:txbx>
                        <wps:bodyPr horzOverflow="overflow" vert="horz" lIns="0" tIns="0" rIns="0" bIns="0" rtlCol="0">
                          <a:noAutofit/>
                        </wps:bodyPr>
                      </wps:wsp>
                      <wps:wsp>
                        <wps:cNvPr id="2295" name="Rectangle 2295"/>
                        <wps:cNvSpPr/>
                        <wps:spPr>
                          <a:xfrm>
                            <a:off x="6945326" y="1764687"/>
                            <a:ext cx="51652" cy="216458"/>
                          </a:xfrm>
                          <a:prstGeom prst="rect">
                            <a:avLst/>
                          </a:prstGeom>
                          <a:ln>
                            <a:noFill/>
                          </a:ln>
                        </wps:spPr>
                        <wps:txbx>
                          <w:txbxContent>
                            <w:p w14:paraId="05BE99D4"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296" name="Rectangle 2296"/>
                        <wps:cNvSpPr/>
                        <wps:spPr>
                          <a:xfrm>
                            <a:off x="6945326" y="1802266"/>
                            <a:ext cx="46450" cy="167221"/>
                          </a:xfrm>
                          <a:prstGeom prst="rect">
                            <a:avLst/>
                          </a:prstGeom>
                          <a:ln>
                            <a:noFill/>
                          </a:ln>
                        </wps:spPr>
                        <wps:txbx>
                          <w:txbxContent>
                            <w:p w14:paraId="758CE29D" w14:textId="77777777" w:rsidR="000B187D" w:rsidRDefault="00640294">
                              <w:pPr>
                                <w:spacing w:after="160" w:line="259" w:lineRule="auto"/>
                              </w:pPr>
                              <w:r>
                                <w:rPr>
                                  <w:color w:val="FFFFFF"/>
                                  <w:sz w:val="22"/>
                                </w:rPr>
                                <w:t xml:space="preserve"> </w:t>
                              </w:r>
                            </w:p>
                          </w:txbxContent>
                        </wps:txbx>
                        <wps:bodyPr horzOverflow="overflow" vert="horz" lIns="0" tIns="0" rIns="0" bIns="0" rtlCol="0">
                          <a:noAutofit/>
                        </wps:bodyPr>
                      </wps:wsp>
                      <wps:wsp>
                        <wps:cNvPr id="2297" name="Rectangle 2297"/>
                        <wps:cNvSpPr/>
                        <wps:spPr>
                          <a:xfrm>
                            <a:off x="6984162" y="1764687"/>
                            <a:ext cx="161647" cy="216458"/>
                          </a:xfrm>
                          <a:prstGeom prst="rect">
                            <a:avLst/>
                          </a:prstGeom>
                          <a:ln>
                            <a:noFill/>
                          </a:ln>
                        </wps:spPr>
                        <wps:txbx>
                          <w:txbxContent>
                            <w:p w14:paraId="4EDF7E49" w14:textId="77777777" w:rsidR="000B187D" w:rsidRDefault="00640294">
                              <w:pPr>
                                <w:spacing w:after="160" w:line="259" w:lineRule="auto"/>
                              </w:pPr>
                              <w:r>
                                <w:rPr>
                                  <w:color w:val="FFFFFF"/>
                                  <w:sz w:val="22"/>
                                </w:rPr>
                                <w:t>of</w:t>
                              </w:r>
                            </w:p>
                          </w:txbxContent>
                        </wps:txbx>
                        <wps:bodyPr horzOverflow="overflow" vert="horz" lIns="0" tIns="0" rIns="0" bIns="0" rtlCol="0">
                          <a:noAutofit/>
                        </wps:bodyPr>
                      </wps:wsp>
                      <wps:wsp>
                        <wps:cNvPr id="2298" name="Rectangle 2298"/>
                        <wps:cNvSpPr/>
                        <wps:spPr>
                          <a:xfrm>
                            <a:off x="7105701" y="1764687"/>
                            <a:ext cx="51652" cy="216458"/>
                          </a:xfrm>
                          <a:prstGeom prst="rect">
                            <a:avLst/>
                          </a:prstGeom>
                          <a:ln>
                            <a:noFill/>
                          </a:ln>
                        </wps:spPr>
                        <wps:txbx>
                          <w:txbxContent>
                            <w:p w14:paraId="6DCFE1D6" w14:textId="77777777" w:rsidR="000B187D" w:rsidRDefault="00640294">
                              <w:pPr>
                                <w:spacing w:after="160" w:line="259" w:lineRule="auto"/>
                              </w:pPr>
                              <w:r>
                                <w:rPr>
                                  <w:sz w:val="22"/>
                                </w:rPr>
                                <w:tab/>
                              </w:r>
                            </w:p>
                          </w:txbxContent>
                        </wps:txbx>
                        <wps:bodyPr horzOverflow="overflow" vert="horz" lIns="0" tIns="0" rIns="0" bIns="0" rtlCol="0">
                          <a:noAutofit/>
                        </wps:bodyPr>
                      </wps:wsp>
                      <wps:wsp>
                        <wps:cNvPr id="2366" name="Rectangle 2366"/>
                        <wps:cNvSpPr/>
                        <wps:spPr>
                          <a:xfrm>
                            <a:off x="2112264" y="1942525"/>
                            <a:ext cx="3585346" cy="216458"/>
                          </a:xfrm>
                          <a:prstGeom prst="rect">
                            <a:avLst/>
                          </a:prstGeom>
                          <a:ln>
                            <a:noFill/>
                          </a:ln>
                        </wps:spPr>
                        <wps:txbx>
                          <w:txbxContent>
                            <w:p w14:paraId="39D2BE07" w14:textId="77777777" w:rsidR="000B187D" w:rsidRDefault="00640294">
                              <w:pPr>
                                <w:spacing w:after="160" w:line="259" w:lineRule="auto"/>
                              </w:pPr>
                              <w:r>
                                <w:rPr>
                                  <w:color w:val="FFFFFF"/>
                                  <w:sz w:val="22"/>
                                </w:rPr>
                                <w:t xml:space="preserve">which is a separate legal entity. Please see </w:t>
                              </w:r>
                            </w:p>
                          </w:txbxContent>
                        </wps:txbx>
                        <wps:bodyPr horzOverflow="overflow" vert="horz" lIns="0" tIns="0" rIns="0" bIns="0" rtlCol="0">
                          <a:noAutofit/>
                        </wps:bodyPr>
                      </wps:wsp>
                      <wps:wsp>
                        <wps:cNvPr id="2367" name="Rectangle 2367"/>
                        <wps:cNvSpPr/>
                        <wps:spPr>
                          <a:xfrm>
                            <a:off x="4808013" y="1942525"/>
                            <a:ext cx="2029709" cy="216458"/>
                          </a:xfrm>
                          <a:prstGeom prst="rect">
                            <a:avLst/>
                          </a:prstGeom>
                          <a:ln>
                            <a:noFill/>
                          </a:ln>
                        </wps:spPr>
                        <wps:txbx>
                          <w:txbxContent>
                            <w:p w14:paraId="3AB9436D" w14:textId="77777777" w:rsidR="000B187D" w:rsidRDefault="00D314AC">
                              <w:pPr>
                                <w:spacing w:after="160" w:line="259" w:lineRule="auto"/>
                              </w:pPr>
                              <w:hyperlink r:id="rId27">
                                <w:r w:rsidR="00640294">
                                  <w:rPr>
                                    <w:color w:val="FFFFFF"/>
                                    <w:sz w:val="22"/>
                                  </w:rPr>
                                  <w:t>www.pwc.com/structure</w:t>
                                </w:r>
                              </w:hyperlink>
                            </w:p>
                          </w:txbxContent>
                        </wps:txbx>
                        <wps:bodyPr horzOverflow="overflow" vert="horz" lIns="0" tIns="0" rIns="0" bIns="0" rtlCol="0">
                          <a:noAutofit/>
                        </wps:bodyPr>
                      </wps:wsp>
                      <wps:wsp>
                        <wps:cNvPr id="2368" name="Rectangle 2368"/>
                        <wps:cNvSpPr/>
                        <wps:spPr>
                          <a:xfrm>
                            <a:off x="6334110" y="1942525"/>
                            <a:ext cx="922130" cy="216458"/>
                          </a:xfrm>
                          <a:prstGeom prst="rect">
                            <a:avLst/>
                          </a:prstGeom>
                          <a:ln>
                            <a:noFill/>
                          </a:ln>
                        </wps:spPr>
                        <wps:txbx>
                          <w:txbxContent>
                            <w:p w14:paraId="26C3FDB3" w14:textId="77777777" w:rsidR="000B187D" w:rsidRDefault="00640294">
                              <w:pPr>
                                <w:spacing w:after="160" w:line="259" w:lineRule="auto"/>
                              </w:pPr>
                              <w:r>
                                <w:rPr>
                                  <w:color w:val="FFFFFF"/>
                                  <w:sz w:val="22"/>
                                </w:rPr>
                                <w:t xml:space="preserve"> for further </w:t>
                              </w:r>
                            </w:p>
                          </w:txbxContent>
                        </wps:txbx>
                        <wps:bodyPr horzOverflow="overflow" vert="horz" lIns="0" tIns="0" rIns="0" bIns="0" rtlCol="0">
                          <a:noAutofit/>
                        </wps:bodyPr>
                      </wps:wsp>
                      <wps:wsp>
                        <wps:cNvPr id="2300" name="Rectangle 2300"/>
                        <wps:cNvSpPr/>
                        <wps:spPr>
                          <a:xfrm>
                            <a:off x="2112264" y="2120363"/>
                            <a:ext cx="646959" cy="216458"/>
                          </a:xfrm>
                          <a:prstGeom prst="rect">
                            <a:avLst/>
                          </a:prstGeom>
                          <a:ln>
                            <a:noFill/>
                          </a:ln>
                        </wps:spPr>
                        <wps:txbx>
                          <w:txbxContent>
                            <w:p w14:paraId="3F268A34" w14:textId="77777777" w:rsidR="000B187D" w:rsidRDefault="00640294">
                              <w:pPr>
                                <w:spacing w:after="160" w:line="259" w:lineRule="auto"/>
                              </w:pPr>
                              <w:r>
                                <w:rPr>
                                  <w:color w:val="FFFFFF"/>
                                  <w:sz w:val="22"/>
                                </w:rPr>
                                <w:t xml:space="preserve">details. </w:t>
                              </w:r>
                            </w:p>
                          </w:txbxContent>
                        </wps:txbx>
                        <wps:bodyPr horzOverflow="overflow" vert="horz" lIns="0" tIns="0" rIns="0" bIns="0" rtlCol="0">
                          <a:noAutofit/>
                        </wps:bodyPr>
                      </wps:wsp>
                      <wps:wsp>
                        <wps:cNvPr id="2301" name="Rectangle 2301"/>
                        <wps:cNvSpPr/>
                        <wps:spPr>
                          <a:xfrm>
                            <a:off x="2112264" y="2370146"/>
                            <a:ext cx="2753552" cy="216458"/>
                          </a:xfrm>
                          <a:prstGeom prst="rect">
                            <a:avLst/>
                          </a:prstGeom>
                          <a:ln>
                            <a:noFill/>
                          </a:ln>
                        </wps:spPr>
                        <wps:txbx>
                          <w:txbxContent>
                            <w:p w14:paraId="7F41DB54" w14:textId="77777777" w:rsidR="000B187D" w:rsidRDefault="00640294">
                              <w:pPr>
                                <w:spacing w:after="160" w:line="259" w:lineRule="auto"/>
                              </w:pPr>
                              <w:r>
                                <w:rPr>
                                  <w:color w:val="FFFFFF"/>
                                  <w:sz w:val="22"/>
                                </w:rPr>
                                <w:t xml:space="preserve">© 2023 PwC. All rights reserved. </w:t>
                              </w:r>
                            </w:p>
                          </w:txbxContent>
                        </wps:txbx>
                        <wps:bodyPr horzOverflow="overflow" vert="horz" lIns="0" tIns="0" rIns="0" bIns="0" rtlCol="0">
                          <a:noAutofit/>
                        </wps:bodyPr>
                      </wps:wsp>
                      <wps:wsp>
                        <wps:cNvPr id="2302" name="Rectangle 2302"/>
                        <wps:cNvSpPr/>
                        <wps:spPr>
                          <a:xfrm>
                            <a:off x="2112264" y="3119256"/>
                            <a:ext cx="1936925" cy="400924"/>
                          </a:xfrm>
                          <a:prstGeom prst="rect">
                            <a:avLst/>
                          </a:prstGeom>
                          <a:ln>
                            <a:noFill/>
                          </a:ln>
                        </wps:spPr>
                        <wps:txbx>
                          <w:txbxContent>
                            <w:p w14:paraId="2E4F9344" w14:textId="77777777" w:rsidR="000B187D" w:rsidRDefault="00640294">
                              <w:pPr>
                                <w:spacing w:after="160" w:line="259" w:lineRule="auto"/>
                              </w:pPr>
                              <w:r>
                                <w:rPr>
                                  <w:w w:val="108"/>
                                  <w:sz w:val="48"/>
                                </w:rPr>
                                <w:t>Contact</w:t>
                              </w:r>
                              <w:r>
                                <w:rPr>
                                  <w:spacing w:val="-13"/>
                                  <w:w w:val="108"/>
                                  <w:sz w:val="48"/>
                                </w:rPr>
                                <w:t xml:space="preserve"> </w:t>
                              </w:r>
                              <w:r>
                                <w:rPr>
                                  <w:w w:val="108"/>
                                  <w:sz w:val="48"/>
                                </w:rPr>
                                <w:t>us</w:t>
                              </w:r>
                              <w:r>
                                <w:rPr>
                                  <w:spacing w:val="-13"/>
                                  <w:w w:val="108"/>
                                  <w:sz w:val="48"/>
                                </w:rPr>
                                <w:t xml:space="preserve"> </w:t>
                              </w:r>
                            </w:p>
                          </w:txbxContent>
                        </wps:txbx>
                        <wps:bodyPr horzOverflow="overflow" vert="horz" lIns="0" tIns="0" rIns="0" bIns="0" rtlCol="0">
                          <a:noAutofit/>
                        </wps:bodyPr>
                      </wps:wsp>
                      <wps:wsp>
                        <wps:cNvPr id="2372" name="Rectangle 2372"/>
                        <wps:cNvSpPr/>
                        <wps:spPr>
                          <a:xfrm>
                            <a:off x="2112264" y="3544046"/>
                            <a:ext cx="1583025" cy="221474"/>
                          </a:xfrm>
                          <a:prstGeom prst="rect">
                            <a:avLst/>
                          </a:prstGeom>
                          <a:ln>
                            <a:noFill/>
                          </a:ln>
                        </wps:spPr>
                        <wps:txbx>
                          <w:txbxContent>
                            <w:p w14:paraId="2299C5BD" w14:textId="209340F5" w:rsidR="000B187D" w:rsidRDefault="00947093">
                              <w:pPr>
                                <w:spacing w:after="160" w:line="259" w:lineRule="auto"/>
                              </w:pPr>
                              <w:r>
                                <w:t>Tushar Tiwari</w:t>
                              </w:r>
                            </w:p>
                          </w:txbxContent>
                        </wps:txbx>
                        <wps:bodyPr horzOverflow="overflow" vert="horz" lIns="0" tIns="0" rIns="0" bIns="0" rtlCol="0">
                          <a:noAutofit/>
                        </wps:bodyPr>
                      </wps:wsp>
                      <wps:wsp>
                        <wps:cNvPr id="2304" name="Rectangle 2304"/>
                        <wps:cNvSpPr/>
                        <wps:spPr>
                          <a:xfrm>
                            <a:off x="3302508" y="3544046"/>
                            <a:ext cx="51653" cy="221474"/>
                          </a:xfrm>
                          <a:prstGeom prst="rect">
                            <a:avLst/>
                          </a:prstGeom>
                          <a:ln>
                            <a:noFill/>
                          </a:ln>
                        </wps:spPr>
                        <wps:txbx>
                          <w:txbxContent>
                            <w:p w14:paraId="3BFB8C09" w14:textId="77777777" w:rsidR="000B187D" w:rsidRDefault="00640294">
                              <w:pPr>
                                <w:spacing w:after="160" w:line="259" w:lineRule="auto"/>
                              </w:pPr>
                              <w:r>
                                <w:rPr>
                                  <w:b/>
                                  <w:sz w:val="22"/>
                                </w:rPr>
                                <w:t xml:space="preserve"> </w:t>
                              </w:r>
                            </w:p>
                          </w:txbxContent>
                        </wps:txbx>
                        <wps:bodyPr horzOverflow="overflow" vert="horz" lIns="0" tIns="0" rIns="0" bIns="0" rtlCol="0">
                          <a:noAutofit/>
                        </wps:bodyPr>
                      </wps:wsp>
                      <wps:wsp>
                        <wps:cNvPr id="2305" name="Rectangle 2305"/>
                        <wps:cNvSpPr/>
                        <wps:spPr>
                          <a:xfrm>
                            <a:off x="4682744" y="3544325"/>
                            <a:ext cx="1486203" cy="221475"/>
                          </a:xfrm>
                          <a:prstGeom prst="rect">
                            <a:avLst/>
                          </a:prstGeom>
                          <a:ln>
                            <a:noFill/>
                          </a:ln>
                        </wps:spPr>
                        <wps:txbx>
                          <w:txbxContent>
                            <w:p w14:paraId="4AEE04A8" w14:textId="65F304DB" w:rsidR="000B187D" w:rsidRDefault="00C8401D">
                              <w:pPr>
                                <w:spacing w:after="160" w:line="259" w:lineRule="auto"/>
                              </w:pPr>
                              <w:r>
                                <w:rPr>
                                  <w:b/>
                                  <w:sz w:val="22"/>
                                </w:rPr>
                                <w:t>xxxxxxx</w:t>
                              </w:r>
                            </w:p>
                          </w:txbxContent>
                        </wps:txbx>
                        <wps:bodyPr horzOverflow="overflow" vert="horz" lIns="0" tIns="0" rIns="0" bIns="0" rtlCol="0">
                          <a:noAutofit/>
                        </wps:bodyPr>
                      </wps:wsp>
                      <wps:wsp>
                        <wps:cNvPr id="2306" name="Rectangle 2306"/>
                        <wps:cNvSpPr/>
                        <wps:spPr>
                          <a:xfrm>
                            <a:off x="5800190" y="3544325"/>
                            <a:ext cx="51653" cy="221475"/>
                          </a:xfrm>
                          <a:prstGeom prst="rect">
                            <a:avLst/>
                          </a:prstGeom>
                          <a:ln>
                            <a:noFill/>
                          </a:ln>
                        </wps:spPr>
                        <wps:txbx>
                          <w:txbxContent>
                            <w:p w14:paraId="2686B0E2" w14:textId="77777777" w:rsidR="000B187D" w:rsidRDefault="00640294">
                              <w:pPr>
                                <w:spacing w:after="160" w:line="259" w:lineRule="auto"/>
                              </w:pPr>
                              <w:r>
                                <w:rPr>
                                  <w:b/>
                                  <w:sz w:val="22"/>
                                </w:rPr>
                                <w:t xml:space="preserve"> </w:t>
                              </w:r>
                            </w:p>
                          </w:txbxContent>
                        </wps:txbx>
                        <wps:bodyPr horzOverflow="overflow" vert="horz" lIns="0" tIns="0" rIns="0" bIns="0" rtlCol="0">
                          <a:noAutofit/>
                        </wps:bodyPr>
                      </wps:wsp>
                      <wps:wsp>
                        <wps:cNvPr id="2307" name="Rectangle 2307"/>
                        <wps:cNvSpPr/>
                        <wps:spPr>
                          <a:xfrm>
                            <a:off x="2112264" y="3725097"/>
                            <a:ext cx="691737" cy="216458"/>
                          </a:xfrm>
                          <a:prstGeom prst="rect">
                            <a:avLst/>
                          </a:prstGeom>
                          <a:ln>
                            <a:noFill/>
                          </a:ln>
                        </wps:spPr>
                        <wps:txbx>
                          <w:txbxContent>
                            <w:p w14:paraId="68F28682" w14:textId="4BF8178F"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08" name="Rectangle 2308"/>
                        <wps:cNvSpPr/>
                        <wps:spPr>
                          <a:xfrm>
                            <a:off x="2632367" y="3725097"/>
                            <a:ext cx="51653" cy="216458"/>
                          </a:xfrm>
                          <a:prstGeom prst="rect">
                            <a:avLst/>
                          </a:prstGeom>
                          <a:ln>
                            <a:noFill/>
                          </a:ln>
                        </wps:spPr>
                        <wps:txbx>
                          <w:txbxContent>
                            <w:p w14:paraId="30E2080C" w14:textId="77777777"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09" name="Rectangle 2309"/>
                        <wps:cNvSpPr/>
                        <wps:spPr>
                          <a:xfrm>
                            <a:off x="4682744" y="3725376"/>
                            <a:ext cx="1606956" cy="216458"/>
                          </a:xfrm>
                          <a:prstGeom prst="rect">
                            <a:avLst/>
                          </a:prstGeom>
                          <a:ln>
                            <a:noFill/>
                          </a:ln>
                        </wps:spPr>
                        <wps:txbx>
                          <w:txbxContent>
                            <w:p w14:paraId="51B39701" w14:textId="77777777" w:rsidR="000B187D" w:rsidRDefault="00640294">
                              <w:pPr>
                                <w:spacing w:after="160" w:line="259" w:lineRule="auto"/>
                              </w:pPr>
                              <w:r>
                                <w:rPr>
                                  <w:sz w:val="22"/>
                                </w:rPr>
                                <w:t xml:space="preserve">Associate Director, </w:t>
                              </w:r>
                            </w:p>
                          </w:txbxContent>
                        </wps:txbx>
                        <wps:bodyPr horzOverflow="overflow" vert="horz" lIns="0" tIns="0" rIns="0" bIns="0" rtlCol="0">
                          <a:noAutofit/>
                        </wps:bodyPr>
                      </wps:wsp>
                      <wps:wsp>
                        <wps:cNvPr id="2310" name="Rectangle 2310"/>
                        <wps:cNvSpPr/>
                        <wps:spPr>
                          <a:xfrm>
                            <a:off x="5890982" y="3725376"/>
                            <a:ext cx="51653" cy="216458"/>
                          </a:xfrm>
                          <a:prstGeom prst="rect">
                            <a:avLst/>
                          </a:prstGeom>
                          <a:ln>
                            <a:noFill/>
                          </a:ln>
                        </wps:spPr>
                        <wps:txbx>
                          <w:txbxContent>
                            <w:p w14:paraId="456C277B" w14:textId="77777777"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11" name="Rectangle 2311"/>
                        <wps:cNvSpPr/>
                        <wps:spPr>
                          <a:xfrm>
                            <a:off x="2112264" y="3902935"/>
                            <a:ext cx="2929877" cy="216458"/>
                          </a:xfrm>
                          <a:prstGeom prst="rect">
                            <a:avLst/>
                          </a:prstGeom>
                          <a:ln>
                            <a:noFill/>
                          </a:ln>
                        </wps:spPr>
                        <wps:txbx>
                          <w:txbxContent>
                            <w:p w14:paraId="0E006C10" w14:textId="165E192B" w:rsidR="000B187D" w:rsidRDefault="00C8401D">
                              <w:pPr>
                                <w:spacing w:after="160" w:line="259" w:lineRule="auto"/>
                              </w:pPr>
                              <w:r>
                                <w:rPr>
                                  <w:sz w:val="22"/>
                                </w:rPr>
                                <w:t>xxx</w:t>
                              </w:r>
                              <w:r w:rsidR="00640294">
                                <w:rPr>
                                  <w:sz w:val="22"/>
                                </w:rPr>
                                <w:t xml:space="preserve">, PwC India </w:t>
                              </w:r>
                            </w:p>
                          </w:txbxContent>
                        </wps:txbx>
                        <wps:bodyPr horzOverflow="overflow" vert="horz" lIns="0" tIns="0" rIns="0" bIns="0" rtlCol="0">
                          <a:noAutofit/>
                        </wps:bodyPr>
                      </wps:wsp>
                      <wps:wsp>
                        <wps:cNvPr id="2312" name="Rectangle 2312"/>
                        <wps:cNvSpPr/>
                        <wps:spPr>
                          <a:xfrm>
                            <a:off x="4315179" y="3902935"/>
                            <a:ext cx="51653" cy="216458"/>
                          </a:xfrm>
                          <a:prstGeom prst="rect">
                            <a:avLst/>
                          </a:prstGeom>
                          <a:ln>
                            <a:noFill/>
                          </a:ln>
                        </wps:spPr>
                        <wps:txbx>
                          <w:txbxContent>
                            <w:p w14:paraId="0EDC4F40" w14:textId="77777777"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13" name="Rectangle 2313"/>
                        <wps:cNvSpPr/>
                        <wps:spPr>
                          <a:xfrm>
                            <a:off x="4682744" y="3903214"/>
                            <a:ext cx="2929878" cy="216458"/>
                          </a:xfrm>
                          <a:prstGeom prst="rect">
                            <a:avLst/>
                          </a:prstGeom>
                          <a:ln>
                            <a:noFill/>
                          </a:ln>
                        </wps:spPr>
                        <wps:txbx>
                          <w:txbxContent>
                            <w:p w14:paraId="01E6ED21" w14:textId="33E49B7A" w:rsidR="000B187D" w:rsidRDefault="00640294">
                              <w:pPr>
                                <w:spacing w:after="160" w:line="259" w:lineRule="auto"/>
                              </w:pPr>
                              <w:r>
                                <w:rPr>
                                  <w:sz w:val="22"/>
                                </w:rPr>
                                <w:t xml:space="preserve">Emerging Technologies, PwC </w:t>
                              </w:r>
                              <w:r w:rsidR="00E2693D">
                                <w:rPr>
                                  <w:sz w:val="22"/>
                                </w:rPr>
                                <w:t>US</w:t>
                              </w:r>
                              <w:r>
                                <w:rPr>
                                  <w:sz w:val="22"/>
                                </w:rPr>
                                <w:t xml:space="preserve"> </w:t>
                              </w:r>
                            </w:p>
                          </w:txbxContent>
                        </wps:txbx>
                        <wps:bodyPr horzOverflow="overflow" vert="horz" lIns="0" tIns="0" rIns="0" bIns="0" rtlCol="0">
                          <a:noAutofit/>
                        </wps:bodyPr>
                      </wps:wsp>
                      <wps:wsp>
                        <wps:cNvPr id="2314" name="Rectangle 2314"/>
                        <wps:cNvSpPr/>
                        <wps:spPr>
                          <a:xfrm>
                            <a:off x="2112264" y="4080773"/>
                            <a:ext cx="2406309" cy="216458"/>
                          </a:xfrm>
                          <a:prstGeom prst="rect">
                            <a:avLst/>
                          </a:prstGeom>
                          <a:ln>
                            <a:noFill/>
                          </a:ln>
                        </wps:spPr>
                        <wps:txbx>
                          <w:txbxContent>
                            <w:p w14:paraId="5B6BC2A1" w14:textId="064067E8" w:rsidR="000B187D" w:rsidRDefault="00BA0335">
                              <w:pPr>
                                <w:spacing w:after="160" w:line="259" w:lineRule="auto"/>
                              </w:pPr>
                              <w:r>
                                <w:rPr>
                                  <w:sz w:val="22"/>
                                </w:rPr>
                                <w:t>xxxxxxxx</w:t>
                              </w:r>
                              <w:r w:rsidR="00640294">
                                <w:rPr>
                                  <w:sz w:val="22"/>
                                </w:rPr>
                                <w:t xml:space="preserve">@pwc.com </w:t>
                              </w:r>
                            </w:p>
                          </w:txbxContent>
                        </wps:txbx>
                        <wps:bodyPr horzOverflow="overflow" vert="horz" lIns="0" tIns="0" rIns="0" bIns="0" rtlCol="0">
                          <a:noAutofit/>
                        </wps:bodyPr>
                      </wps:wsp>
                      <wps:wsp>
                        <wps:cNvPr id="2315" name="Rectangle 2315"/>
                        <wps:cNvSpPr/>
                        <wps:spPr>
                          <a:xfrm>
                            <a:off x="4682744" y="4081052"/>
                            <a:ext cx="2279035" cy="216458"/>
                          </a:xfrm>
                          <a:prstGeom prst="rect">
                            <a:avLst/>
                          </a:prstGeom>
                          <a:ln>
                            <a:noFill/>
                          </a:ln>
                        </wps:spPr>
                        <wps:txbx>
                          <w:txbxContent>
                            <w:p w14:paraId="0C1FC229" w14:textId="63BFEC9E" w:rsidR="000B187D" w:rsidRDefault="00BA0335">
                              <w:pPr>
                                <w:spacing w:after="160" w:line="259" w:lineRule="auto"/>
                              </w:pPr>
                              <w:r>
                                <w:rPr>
                                  <w:sz w:val="22"/>
                                </w:rPr>
                                <w:t>xxxxxx</w:t>
                              </w:r>
                              <w:r w:rsidR="00640294">
                                <w:rPr>
                                  <w:sz w:val="22"/>
                                </w:rPr>
                                <w:t xml:space="preserve">@pwc.com </w:t>
                              </w:r>
                            </w:p>
                          </w:txbxContent>
                        </wps:txbx>
                        <wps:bodyPr horzOverflow="overflow" vert="horz" lIns="0" tIns="0" rIns="0" bIns="0" rtlCol="0">
                          <a:noAutofit/>
                        </wps:bodyPr>
                      </wps:wsp>
                      <wps:wsp>
                        <wps:cNvPr id="2316" name="Rectangle 2316"/>
                        <wps:cNvSpPr/>
                        <wps:spPr>
                          <a:xfrm>
                            <a:off x="2112264" y="4399428"/>
                            <a:ext cx="1541777" cy="221475"/>
                          </a:xfrm>
                          <a:prstGeom prst="rect">
                            <a:avLst/>
                          </a:prstGeom>
                          <a:ln>
                            <a:noFill/>
                          </a:ln>
                        </wps:spPr>
                        <wps:txbx>
                          <w:txbxContent>
                            <w:p w14:paraId="729CF323" w14:textId="0847593B" w:rsidR="000B187D" w:rsidRDefault="00C8401D">
                              <w:pPr>
                                <w:spacing w:after="160" w:line="259" w:lineRule="auto"/>
                              </w:pPr>
                              <w:r>
                                <w:rPr>
                                  <w:b/>
                                  <w:sz w:val="22"/>
                                </w:rPr>
                                <w:t>xxxxxxx</w:t>
                              </w:r>
                            </w:p>
                          </w:txbxContent>
                        </wps:txbx>
                        <wps:bodyPr horzOverflow="overflow" vert="horz" lIns="0" tIns="0" rIns="0" bIns="0" rtlCol="0">
                          <a:noAutofit/>
                        </wps:bodyPr>
                      </wps:wsp>
                      <wps:wsp>
                        <wps:cNvPr id="2317" name="Rectangle 2317"/>
                        <wps:cNvSpPr/>
                        <wps:spPr>
                          <a:xfrm>
                            <a:off x="3271495" y="4402642"/>
                            <a:ext cx="51653" cy="216458"/>
                          </a:xfrm>
                          <a:prstGeom prst="rect">
                            <a:avLst/>
                          </a:prstGeom>
                          <a:ln>
                            <a:noFill/>
                          </a:ln>
                        </wps:spPr>
                        <wps:txbx>
                          <w:txbxContent>
                            <w:p w14:paraId="4E7E475D" w14:textId="77777777"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18" name="Rectangle 2318"/>
                        <wps:cNvSpPr/>
                        <wps:spPr>
                          <a:xfrm>
                            <a:off x="2112264" y="4580480"/>
                            <a:ext cx="708831" cy="216458"/>
                          </a:xfrm>
                          <a:prstGeom prst="rect">
                            <a:avLst/>
                          </a:prstGeom>
                          <a:ln>
                            <a:noFill/>
                          </a:ln>
                        </wps:spPr>
                        <wps:txbx>
                          <w:txbxContent>
                            <w:p w14:paraId="42942C4E" w14:textId="77777777" w:rsidR="000B187D" w:rsidRDefault="00640294">
                              <w:pPr>
                                <w:spacing w:after="160" w:line="259" w:lineRule="auto"/>
                              </w:pPr>
                              <w:r>
                                <w:rPr>
                                  <w:sz w:val="22"/>
                                </w:rPr>
                                <w:t xml:space="preserve">Director </w:t>
                              </w:r>
                            </w:p>
                          </w:txbxContent>
                        </wps:txbx>
                        <wps:bodyPr horzOverflow="overflow" vert="horz" lIns="0" tIns="0" rIns="0" bIns="0" rtlCol="0">
                          <a:noAutofit/>
                        </wps:bodyPr>
                      </wps:wsp>
                      <wps:wsp>
                        <wps:cNvPr id="2319" name="Rectangle 2319"/>
                        <wps:cNvSpPr/>
                        <wps:spPr>
                          <a:xfrm>
                            <a:off x="2645220" y="4580480"/>
                            <a:ext cx="51653" cy="216458"/>
                          </a:xfrm>
                          <a:prstGeom prst="rect">
                            <a:avLst/>
                          </a:prstGeom>
                          <a:ln>
                            <a:noFill/>
                          </a:ln>
                        </wps:spPr>
                        <wps:txbx>
                          <w:txbxContent>
                            <w:p w14:paraId="16CD9834" w14:textId="77777777" w:rsidR="000B187D" w:rsidRDefault="00640294">
                              <w:pPr>
                                <w:spacing w:after="160" w:line="259" w:lineRule="auto"/>
                              </w:pPr>
                              <w:r>
                                <w:rPr>
                                  <w:sz w:val="22"/>
                                </w:rPr>
                                <w:t xml:space="preserve"> </w:t>
                              </w:r>
                            </w:p>
                          </w:txbxContent>
                        </wps:txbx>
                        <wps:bodyPr horzOverflow="overflow" vert="horz" lIns="0" tIns="0" rIns="0" bIns="0" rtlCol="0">
                          <a:noAutofit/>
                        </wps:bodyPr>
                      </wps:wsp>
                      <wps:wsp>
                        <wps:cNvPr id="2320" name="Rectangle 2320"/>
                        <wps:cNvSpPr/>
                        <wps:spPr>
                          <a:xfrm>
                            <a:off x="2112264" y="4758318"/>
                            <a:ext cx="2929877" cy="216458"/>
                          </a:xfrm>
                          <a:prstGeom prst="rect">
                            <a:avLst/>
                          </a:prstGeom>
                          <a:ln>
                            <a:noFill/>
                          </a:ln>
                        </wps:spPr>
                        <wps:txbx>
                          <w:txbxContent>
                            <w:p w14:paraId="15C81B9B" w14:textId="77777777" w:rsidR="000B187D" w:rsidRDefault="00640294">
                              <w:pPr>
                                <w:spacing w:after="160" w:line="259" w:lineRule="auto"/>
                              </w:pPr>
                              <w:r>
                                <w:rPr>
                                  <w:sz w:val="22"/>
                                </w:rPr>
                                <w:t xml:space="preserve">Emerging Technologies, PwC India </w:t>
                              </w:r>
                            </w:p>
                          </w:txbxContent>
                        </wps:txbx>
                        <wps:bodyPr horzOverflow="overflow" vert="horz" lIns="0" tIns="0" rIns="0" bIns="0" rtlCol="0">
                          <a:noAutofit/>
                        </wps:bodyPr>
                      </wps:wsp>
                      <wps:wsp>
                        <wps:cNvPr id="2321" name="Rectangle 2321"/>
                        <wps:cNvSpPr/>
                        <wps:spPr>
                          <a:xfrm>
                            <a:off x="2112264" y="4936156"/>
                            <a:ext cx="2496032" cy="216458"/>
                          </a:xfrm>
                          <a:prstGeom prst="rect">
                            <a:avLst/>
                          </a:prstGeom>
                          <a:ln>
                            <a:noFill/>
                          </a:ln>
                        </wps:spPr>
                        <wps:txbx>
                          <w:txbxContent>
                            <w:p w14:paraId="4A54FB74" w14:textId="3A101440" w:rsidR="000B187D" w:rsidRDefault="001A5BC4">
                              <w:pPr>
                                <w:spacing w:after="160" w:line="259" w:lineRule="auto"/>
                              </w:pPr>
                              <w:r>
                                <w:rPr>
                                  <w:sz w:val="22"/>
                                </w:rPr>
                                <w:t>xxxxxxxx</w:t>
                              </w:r>
                              <w:r w:rsidR="00640294">
                                <w:rPr>
                                  <w:sz w:val="22"/>
                                </w:rPr>
                                <w:t xml:space="preserve">@pwc.com </w:t>
                              </w:r>
                            </w:p>
                          </w:txbxContent>
                        </wps:txbx>
                        <wps:bodyPr horzOverflow="overflow" vert="horz" lIns="0" tIns="0" rIns="0" bIns="0" rtlCol="0">
                          <a:noAutofit/>
                        </wps:bodyPr>
                      </wps:wsp>
                      <wps:wsp>
                        <wps:cNvPr id="2322" name="Rectangle 2322"/>
                        <wps:cNvSpPr/>
                        <wps:spPr>
                          <a:xfrm>
                            <a:off x="2112264" y="5499439"/>
                            <a:ext cx="2323256" cy="400925"/>
                          </a:xfrm>
                          <a:prstGeom prst="rect">
                            <a:avLst/>
                          </a:prstGeom>
                          <a:ln>
                            <a:noFill/>
                          </a:ln>
                        </wps:spPr>
                        <wps:txbx>
                          <w:txbxContent>
                            <w:p w14:paraId="532877A3" w14:textId="77777777" w:rsidR="000B187D" w:rsidRDefault="00640294">
                              <w:pPr>
                                <w:spacing w:after="160" w:line="259" w:lineRule="auto"/>
                              </w:pPr>
                              <w:r>
                                <w:rPr>
                                  <w:w w:val="108"/>
                                  <w:sz w:val="48"/>
                                </w:rPr>
                                <w:t>Contributors</w:t>
                              </w:r>
                              <w:r>
                                <w:rPr>
                                  <w:spacing w:val="-13"/>
                                  <w:w w:val="108"/>
                                  <w:sz w:val="48"/>
                                </w:rPr>
                                <w:t xml:space="preserve"> </w:t>
                              </w:r>
                            </w:p>
                          </w:txbxContent>
                        </wps:txbx>
                        <wps:bodyPr horzOverflow="overflow" vert="horz" lIns="0" tIns="0" rIns="0" bIns="0" rtlCol="0">
                          <a:noAutofit/>
                        </wps:bodyPr>
                      </wps:wsp>
                      <wps:wsp>
                        <wps:cNvPr id="2323" name="Rectangle 2323"/>
                        <wps:cNvSpPr/>
                        <wps:spPr>
                          <a:xfrm>
                            <a:off x="2112264" y="5924254"/>
                            <a:ext cx="1394065" cy="216458"/>
                          </a:xfrm>
                          <a:prstGeom prst="rect">
                            <a:avLst/>
                          </a:prstGeom>
                          <a:ln>
                            <a:noFill/>
                          </a:ln>
                        </wps:spPr>
                        <wps:txbx>
                          <w:txbxContent>
                            <w:p w14:paraId="7400820A" w14:textId="705CEE9F" w:rsidR="000B187D" w:rsidRDefault="00E2693D">
                              <w:pPr>
                                <w:spacing w:after="160" w:line="259" w:lineRule="auto"/>
                              </w:pPr>
                              <w:r>
                                <w:rPr>
                                  <w:sz w:val="22"/>
                                </w:rPr>
                                <w:t>xxxxxx</w:t>
                              </w:r>
                              <w:r w:rsidR="00640294">
                                <w:rPr>
                                  <w:sz w:val="22"/>
                                </w:rPr>
                                <w:t xml:space="preserve"> </w:t>
                              </w:r>
                            </w:p>
                          </w:txbxContent>
                        </wps:txbx>
                        <wps:bodyPr horzOverflow="overflow" vert="horz" lIns="0" tIns="0" rIns="0" bIns="0" rtlCol="0">
                          <a:noAutofit/>
                        </wps:bodyPr>
                      </wps:wsp>
                      <wps:wsp>
                        <wps:cNvPr id="2324" name="Rectangle 2324"/>
                        <wps:cNvSpPr/>
                        <wps:spPr>
                          <a:xfrm>
                            <a:off x="4682744" y="5924254"/>
                            <a:ext cx="1421378" cy="216458"/>
                          </a:xfrm>
                          <a:prstGeom prst="rect">
                            <a:avLst/>
                          </a:prstGeom>
                          <a:ln>
                            <a:noFill/>
                          </a:ln>
                        </wps:spPr>
                        <wps:txbx>
                          <w:txbxContent>
                            <w:p w14:paraId="07214A49" w14:textId="74C3EDF8" w:rsidR="000B187D" w:rsidRDefault="00E2693D">
                              <w:pPr>
                                <w:spacing w:after="160" w:line="259" w:lineRule="auto"/>
                              </w:pPr>
                              <w:r>
                                <w:rPr>
                                  <w:sz w:val="22"/>
                                </w:rPr>
                                <w:t>xxxxxxxxxxxx</w:t>
                              </w:r>
                            </w:p>
                          </w:txbxContent>
                        </wps:txbx>
                        <wps:bodyPr horzOverflow="overflow" vert="horz" lIns="0" tIns="0" rIns="0" bIns="0" rtlCol="0">
                          <a:noAutofit/>
                        </wps:bodyPr>
                      </wps:wsp>
                      <wps:wsp>
                        <wps:cNvPr id="2325" name="Rectangle 2325"/>
                        <wps:cNvSpPr/>
                        <wps:spPr>
                          <a:xfrm>
                            <a:off x="2112264" y="6174038"/>
                            <a:ext cx="1992716" cy="216458"/>
                          </a:xfrm>
                          <a:prstGeom prst="rect">
                            <a:avLst/>
                          </a:prstGeom>
                          <a:ln>
                            <a:noFill/>
                          </a:ln>
                        </wps:spPr>
                        <wps:txbx>
                          <w:txbxContent>
                            <w:p w14:paraId="5824F4C8" w14:textId="736B8645" w:rsidR="000B187D" w:rsidRDefault="00E2693D">
                              <w:pPr>
                                <w:spacing w:after="160" w:line="259" w:lineRule="auto"/>
                              </w:pPr>
                              <w:r>
                                <w:rPr>
                                  <w:sz w:val="22"/>
                                </w:rPr>
                                <w:t>xxxxxx</w:t>
                              </w:r>
                            </w:p>
                          </w:txbxContent>
                        </wps:txbx>
                        <wps:bodyPr horzOverflow="overflow" vert="horz" lIns="0" tIns="0" rIns="0" bIns="0" rtlCol="0">
                          <a:noAutofit/>
                        </wps:bodyPr>
                      </wps:wsp>
                      <wps:wsp>
                        <wps:cNvPr id="2326" name="Rectangle 2326"/>
                        <wps:cNvSpPr/>
                        <wps:spPr>
                          <a:xfrm>
                            <a:off x="4682744" y="6174038"/>
                            <a:ext cx="1304119" cy="216458"/>
                          </a:xfrm>
                          <a:prstGeom prst="rect">
                            <a:avLst/>
                          </a:prstGeom>
                          <a:ln>
                            <a:noFill/>
                          </a:ln>
                        </wps:spPr>
                        <wps:txbx>
                          <w:txbxContent>
                            <w:p w14:paraId="5F5208AD" w14:textId="5EC9B275" w:rsidR="000B187D" w:rsidRDefault="00E2693D">
                              <w:pPr>
                                <w:spacing w:after="160" w:line="259" w:lineRule="auto"/>
                              </w:pPr>
                              <w:r>
                                <w:rPr>
                                  <w:sz w:val="22"/>
                                </w:rPr>
                                <w:t>xxxxxxxxxxx</w:t>
                              </w:r>
                            </w:p>
                          </w:txbxContent>
                        </wps:txbx>
                        <wps:bodyPr horzOverflow="overflow" vert="horz" lIns="0" tIns="0" rIns="0" bIns="0" rtlCol="0">
                          <a:noAutofit/>
                        </wps:bodyPr>
                      </wps:wsp>
                      <wps:wsp>
                        <wps:cNvPr id="2327" name="Rectangle 2327"/>
                        <wps:cNvSpPr/>
                        <wps:spPr>
                          <a:xfrm>
                            <a:off x="2112264" y="6423821"/>
                            <a:ext cx="1417848" cy="216458"/>
                          </a:xfrm>
                          <a:prstGeom prst="rect">
                            <a:avLst/>
                          </a:prstGeom>
                          <a:ln>
                            <a:noFill/>
                          </a:ln>
                        </wps:spPr>
                        <wps:txbx>
                          <w:txbxContent>
                            <w:p w14:paraId="1B5B6BCF" w14:textId="5C19086F" w:rsidR="000B187D" w:rsidRDefault="00E2693D">
                              <w:pPr>
                                <w:spacing w:after="160" w:line="259" w:lineRule="auto"/>
                              </w:pPr>
                              <w:r>
                                <w:t>xxxxxx</w:t>
                              </w:r>
                            </w:p>
                          </w:txbxContent>
                        </wps:txbx>
                        <wps:bodyPr horzOverflow="overflow" vert="horz" lIns="0" tIns="0" rIns="0" bIns="0" rtlCol="0">
                          <a:noAutofit/>
                        </wps:bodyPr>
                      </wps:wsp>
                      <wps:wsp>
                        <wps:cNvPr id="2328" name="Rectangle 2328"/>
                        <wps:cNvSpPr/>
                        <wps:spPr>
                          <a:xfrm>
                            <a:off x="4682744" y="6423821"/>
                            <a:ext cx="1152895" cy="216458"/>
                          </a:xfrm>
                          <a:prstGeom prst="rect">
                            <a:avLst/>
                          </a:prstGeom>
                          <a:ln>
                            <a:noFill/>
                          </a:ln>
                        </wps:spPr>
                        <wps:txbx>
                          <w:txbxContent>
                            <w:p w14:paraId="448080A2" w14:textId="62B77633" w:rsidR="000B187D" w:rsidRDefault="00E2693D">
                              <w:pPr>
                                <w:spacing w:after="160" w:line="259" w:lineRule="auto"/>
                              </w:pPr>
                              <w:r>
                                <w:rPr>
                                  <w:sz w:val="22"/>
                                </w:rPr>
                                <w:t>xxxxxxxxxxxx</w:t>
                              </w:r>
                            </w:p>
                          </w:txbxContent>
                        </wps:txbx>
                        <wps:bodyPr horzOverflow="overflow" vert="horz" lIns="0" tIns="0" rIns="0" bIns="0" rtlCol="0">
                          <a:noAutofit/>
                        </wps:bodyPr>
                      </wps:wsp>
                      <wps:wsp>
                        <wps:cNvPr id="2329" name="Rectangle 2329"/>
                        <wps:cNvSpPr/>
                        <wps:spPr>
                          <a:xfrm>
                            <a:off x="2112264" y="7177499"/>
                            <a:ext cx="940998" cy="300694"/>
                          </a:xfrm>
                          <a:prstGeom prst="rect">
                            <a:avLst/>
                          </a:prstGeom>
                          <a:ln>
                            <a:noFill/>
                          </a:ln>
                        </wps:spPr>
                        <wps:txbx>
                          <w:txbxContent>
                            <w:p w14:paraId="21301ED4" w14:textId="77777777" w:rsidR="000B187D" w:rsidRDefault="00640294">
                              <w:pPr>
                                <w:spacing w:after="160" w:line="259" w:lineRule="auto"/>
                              </w:pPr>
                              <w:r>
                                <w:rPr>
                                  <w:w w:val="106"/>
                                  <w:sz w:val="36"/>
                                </w:rPr>
                                <w:t>pwc.in</w:t>
                              </w:r>
                              <w:r>
                                <w:rPr>
                                  <w:spacing w:val="-10"/>
                                  <w:w w:val="106"/>
                                  <w:sz w:val="36"/>
                                </w:rPr>
                                <w:t xml:space="preserve"> </w:t>
                              </w:r>
                            </w:p>
                          </w:txbxContent>
                        </wps:txbx>
                        <wps:bodyPr horzOverflow="overflow" vert="horz" lIns="0" tIns="0" rIns="0" bIns="0" rtlCol="0">
                          <a:noAutofit/>
                        </wps:bodyPr>
                      </wps:wsp>
                      <wps:wsp>
                        <wps:cNvPr id="2330" name="Rectangle 2330"/>
                        <wps:cNvSpPr/>
                        <wps:spPr>
                          <a:xfrm>
                            <a:off x="2112264" y="7510040"/>
                            <a:ext cx="306774" cy="177103"/>
                          </a:xfrm>
                          <a:prstGeom prst="rect">
                            <a:avLst/>
                          </a:prstGeom>
                          <a:ln>
                            <a:noFill/>
                          </a:ln>
                        </wps:spPr>
                        <wps:txbx>
                          <w:txbxContent>
                            <w:p w14:paraId="0EF00C50" w14:textId="77777777" w:rsidR="000B187D" w:rsidRDefault="00640294">
                              <w:pPr>
                                <w:spacing w:after="160" w:line="259" w:lineRule="auto"/>
                              </w:pPr>
                              <w:r>
                                <w:rPr>
                                  <w:sz w:val="18"/>
                                </w:rPr>
                                <w:t>Data</w:t>
                              </w:r>
                            </w:p>
                          </w:txbxContent>
                        </wps:txbx>
                        <wps:bodyPr horzOverflow="overflow" vert="horz" lIns="0" tIns="0" rIns="0" bIns="0" rtlCol="0">
                          <a:noAutofit/>
                        </wps:bodyPr>
                      </wps:wsp>
                      <wps:wsp>
                        <wps:cNvPr id="2331" name="Rectangle 2331"/>
                        <wps:cNvSpPr/>
                        <wps:spPr>
                          <a:xfrm>
                            <a:off x="2340064" y="7540786"/>
                            <a:ext cx="38005" cy="136817"/>
                          </a:xfrm>
                          <a:prstGeom prst="rect">
                            <a:avLst/>
                          </a:prstGeom>
                          <a:ln>
                            <a:noFill/>
                          </a:ln>
                        </wps:spPr>
                        <wps:txbx>
                          <w:txbxContent>
                            <w:p w14:paraId="076BDAD5" w14:textId="77777777" w:rsidR="000B187D" w:rsidRDefault="00640294">
                              <w:pPr>
                                <w:spacing w:after="160" w:line="259" w:lineRule="auto"/>
                              </w:pPr>
                              <w:r>
                                <w:rPr>
                                  <w:sz w:val="18"/>
                                </w:rPr>
                                <w:t xml:space="preserve"> </w:t>
                              </w:r>
                            </w:p>
                          </w:txbxContent>
                        </wps:txbx>
                        <wps:bodyPr horzOverflow="overflow" vert="horz" lIns="0" tIns="0" rIns="0" bIns="0" rtlCol="0">
                          <a:noAutofit/>
                        </wps:bodyPr>
                      </wps:wsp>
                      <wps:wsp>
                        <wps:cNvPr id="2332" name="Rectangle 2332"/>
                        <wps:cNvSpPr/>
                        <wps:spPr>
                          <a:xfrm>
                            <a:off x="2368982" y="7510040"/>
                            <a:ext cx="899192" cy="177103"/>
                          </a:xfrm>
                          <a:prstGeom prst="rect">
                            <a:avLst/>
                          </a:prstGeom>
                          <a:ln>
                            <a:noFill/>
                          </a:ln>
                        </wps:spPr>
                        <wps:txbx>
                          <w:txbxContent>
                            <w:p w14:paraId="31242E01" w14:textId="77777777" w:rsidR="000B187D" w:rsidRDefault="00640294">
                              <w:pPr>
                                <w:spacing w:after="160" w:line="259" w:lineRule="auto"/>
                              </w:pPr>
                              <w:r>
                                <w:rPr>
                                  <w:sz w:val="18"/>
                                </w:rPr>
                                <w:t>Classification:</w:t>
                              </w:r>
                            </w:p>
                          </w:txbxContent>
                        </wps:txbx>
                        <wps:bodyPr horzOverflow="overflow" vert="horz" lIns="0" tIns="0" rIns="0" bIns="0" rtlCol="0">
                          <a:noAutofit/>
                        </wps:bodyPr>
                      </wps:wsp>
                      <wps:wsp>
                        <wps:cNvPr id="2333" name="Rectangle 2333"/>
                        <wps:cNvSpPr/>
                        <wps:spPr>
                          <a:xfrm>
                            <a:off x="3042209" y="7540786"/>
                            <a:ext cx="38005" cy="136817"/>
                          </a:xfrm>
                          <a:prstGeom prst="rect">
                            <a:avLst/>
                          </a:prstGeom>
                          <a:ln>
                            <a:noFill/>
                          </a:ln>
                        </wps:spPr>
                        <wps:txbx>
                          <w:txbxContent>
                            <w:p w14:paraId="75B68DE7" w14:textId="77777777" w:rsidR="000B187D" w:rsidRDefault="00640294">
                              <w:pPr>
                                <w:spacing w:after="160" w:line="259" w:lineRule="auto"/>
                              </w:pPr>
                              <w:r>
                                <w:rPr>
                                  <w:sz w:val="18"/>
                                </w:rPr>
                                <w:t xml:space="preserve"> </w:t>
                              </w:r>
                            </w:p>
                          </w:txbxContent>
                        </wps:txbx>
                        <wps:bodyPr horzOverflow="overflow" vert="horz" lIns="0" tIns="0" rIns="0" bIns="0" rtlCol="0">
                          <a:noAutofit/>
                        </wps:bodyPr>
                      </wps:wsp>
                      <wps:wsp>
                        <wps:cNvPr id="2334" name="Rectangle 2334"/>
                        <wps:cNvSpPr/>
                        <wps:spPr>
                          <a:xfrm>
                            <a:off x="3071127" y="7510040"/>
                            <a:ext cx="293701" cy="177103"/>
                          </a:xfrm>
                          <a:prstGeom prst="rect">
                            <a:avLst/>
                          </a:prstGeom>
                          <a:ln>
                            <a:noFill/>
                          </a:ln>
                        </wps:spPr>
                        <wps:txbx>
                          <w:txbxContent>
                            <w:p w14:paraId="70260A1D" w14:textId="77777777" w:rsidR="000B187D" w:rsidRDefault="00640294">
                              <w:pPr>
                                <w:spacing w:after="160" w:line="259" w:lineRule="auto"/>
                              </w:pPr>
                              <w:r>
                                <w:rPr>
                                  <w:sz w:val="18"/>
                                </w:rPr>
                                <w:t>DC0</w:t>
                              </w:r>
                            </w:p>
                          </w:txbxContent>
                        </wps:txbx>
                        <wps:bodyPr horzOverflow="overflow" vert="horz" lIns="0" tIns="0" rIns="0" bIns="0" rtlCol="0">
                          <a:noAutofit/>
                        </wps:bodyPr>
                      </wps:wsp>
                      <wps:wsp>
                        <wps:cNvPr id="2335" name="Rectangle 2335"/>
                        <wps:cNvSpPr/>
                        <wps:spPr>
                          <a:xfrm>
                            <a:off x="3289097" y="7540786"/>
                            <a:ext cx="38005" cy="136817"/>
                          </a:xfrm>
                          <a:prstGeom prst="rect">
                            <a:avLst/>
                          </a:prstGeom>
                          <a:ln>
                            <a:noFill/>
                          </a:ln>
                        </wps:spPr>
                        <wps:txbx>
                          <w:txbxContent>
                            <w:p w14:paraId="1D38F13D" w14:textId="77777777" w:rsidR="000B187D" w:rsidRDefault="00640294">
                              <w:pPr>
                                <w:spacing w:after="160" w:line="259" w:lineRule="auto"/>
                              </w:pPr>
                              <w:r>
                                <w:rPr>
                                  <w:sz w:val="18"/>
                                </w:rPr>
                                <w:t xml:space="preserve"> </w:t>
                              </w:r>
                            </w:p>
                          </w:txbxContent>
                        </wps:txbx>
                        <wps:bodyPr horzOverflow="overflow" vert="horz" lIns="0" tIns="0" rIns="0" bIns="0" rtlCol="0">
                          <a:noAutofit/>
                        </wps:bodyPr>
                      </wps:wsp>
                      <wps:wsp>
                        <wps:cNvPr id="21407" name="Rectangle 21407"/>
                        <wps:cNvSpPr/>
                        <wps:spPr>
                          <a:xfrm>
                            <a:off x="3318015" y="7510040"/>
                            <a:ext cx="39373" cy="177103"/>
                          </a:xfrm>
                          <a:prstGeom prst="rect">
                            <a:avLst/>
                          </a:prstGeom>
                          <a:ln>
                            <a:noFill/>
                          </a:ln>
                        </wps:spPr>
                        <wps:txbx>
                          <w:txbxContent>
                            <w:p w14:paraId="79E89B29" w14:textId="77777777" w:rsidR="000B187D" w:rsidRDefault="00640294">
                              <w:pPr>
                                <w:spacing w:after="160" w:line="259" w:lineRule="auto"/>
                              </w:pPr>
                              <w:r>
                                <w:rPr>
                                  <w:sz w:val="18"/>
                                </w:rPr>
                                <w:t>(</w:t>
                              </w:r>
                            </w:p>
                          </w:txbxContent>
                        </wps:txbx>
                        <wps:bodyPr horzOverflow="overflow" vert="horz" lIns="0" tIns="0" rIns="0" bIns="0" rtlCol="0">
                          <a:noAutofit/>
                        </wps:bodyPr>
                      </wps:wsp>
                      <wps:wsp>
                        <wps:cNvPr id="21409" name="Rectangle 21409"/>
                        <wps:cNvSpPr/>
                        <wps:spPr>
                          <a:xfrm>
                            <a:off x="3344761" y="7510040"/>
                            <a:ext cx="403307" cy="177103"/>
                          </a:xfrm>
                          <a:prstGeom prst="rect">
                            <a:avLst/>
                          </a:prstGeom>
                          <a:ln>
                            <a:noFill/>
                          </a:ln>
                        </wps:spPr>
                        <wps:txbx>
                          <w:txbxContent>
                            <w:p w14:paraId="5ECA7DE1" w14:textId="77777777" w:rsidR="000B187D" w:rsidRDefault="00640294">
                              <w:pPr>
                                <w:spacing w:after="160" w:line="259" w:lineRule="auto"/>
                              </w:pPr>
                              <w:r>
                                <w:rPr>
                                  <w:sz w:val="18"/>
                                </w:rPr>
                                <w:t>Public</w:t>
                              </w:r>
                            </w:p>
                          </w:txbxContent>
                        </wps:txbx>
                        <wps:bodyPr horzOverflow="overflow" vert="horz" lIns="0" tIns="0" rIns="0" bIns="0" rtlCol="0">
                          <a:noAutofit/>
                        </wps:bodyPr>
                      </wps:wsp>
                      <wps:wsp>
                        <wps:cNvPr id="21408" name="Rectangle 21408"/>
                        <wps:cNvSpPr/>
                        <wps:spPr>
                          <a:xfrm>
                            <a:off x="3645142" y="7510040"/>
                            <a:ext cx="39373" cy="177103"/>
                          </a:xfrm>
                          <a:prstGeom prst="rect">
                            <a:avLst/>
                          </a:prstGeom>
                          <a:ln>
                            <a:noFill/>
                          </a:ln>
                        </wps:spPr>
                        <wps:txbx>
                          <w:txbxContent>
                            <w:p w14:paraId="16D263A9" w14:textId="77777777" w:rsidR="000B187D" w:rsidRDefault="00640294">
                              <w:pPr>
                                <w:spacing w:after="160" w:line="259" w:lineRule="auto"/>
                              </w:pPr>
                              <w:r>
                                <w:rPr>
                                  <w:sz w:val="18"/>
                                </w:rPr>
                                <w:t>)</w:t>
                              </w:r>
                            </w:p>
                          </w:txbxContent>
                        </wps:txbx>
                        <wps:bodyPr horzOverflow="overflow" vert="horz" lIns="0" tIns="0" rIns="0" bIns="0" rtlCol="0">
                          <a:noAutofit/>
                        </wps:bodyPr>
                      </wps:wsp>
                      <wps:wsp>
                        <wps:cNvPr id="2337" name="Rectangle 2337"/>
                        <wps:cNvSpPr/>
                        <wps:spPr>
                          <a:xfrm>
                            <a:off x="2112264" y="7818363"/>
                            <a:ext cx="6052654" cy="157423"/>
                          </a:xfrm>
                          <a:prstGeom prst="rect">
                            <a:avLst/>
                          </a:prstGeom>
                          <a:ln>
                            <a:noFill/>
                          </a:ln>
                        </wps:spPr>
                        <wps:txbx>
                          <w:txbxContent>
                            <w:p w14:paraId="37EFA845" w14:textId="77777777" w:rsidR="000B187D" w:rsidRDefault="00640294">
                              <w:pPr>
                                <w:spacing w:after="160" w:line="259" w:lineRule="auto"/>
                              </w:pPr>
                              <w:r>
                                <w:rPr>
                                  <w:sz w:val="16"/>
                                </w:rPr>
                                <w:t>In this document, PwC refers to PricewaterhouseCoopers Private Limited (a limited liability company in</w:t>
                              </w:r>
                            </w:p>
                          </w:txbxContent>
                        </wps:txbx>
                        <wps:bodyPr horzOverflow="overflow" vert="horz" lIns="0" tIns="0" rIns="0" bIns="0" rtlCol="0">
                          <a:noAutofit/>
                        </wps:bodyPr>
                      </wps:wsp>
                      <wps:wsp>
                        <wps:cNvPr id="2338" name="Rectangle 2338"/>
                        <wps:cNvSpPr/>
                        <wps:spPr>
                          <a:xfrm>
                            <a:off x="2112264" y="7940283"/>
                            <a:ext cx="6170351" cy="157424"/>
                          </a:xfrm>
                          <a:prstGeom prst="rect">
                            <a:avLst/>
                          </a:prstGeom>
                          <a:ln>
                            <a:noFill/>
                          </a:ln>
                        </wps:spPr>
                        <wps:txbx>
                          <w:txbxContent>
                            <w:p w14:paraId="16B824E7" w14:textId="77777777" w:rsidR="000B187D" w:rsidRDefault="00640294">
                              <w:pPr>
                                <w:spacing w:after="160" w:line="259" w:lineRule="auto"/>
                              </w:pPr>
                              <w:r>
                                <w:rPr>
                                  <w:sz w:val="16"/>
                                </w:rPr>
                                <w:t>India having Corporate Identity Number or CIN : U74140WB1983PTC036093), which is a member firm of</w:t>
                              </w:r>
                            </w:p>
                          </w:txbxContent>
                        </wps:txbx>
                        <wps:bodyPr horzOverflow="overflow" vert="horz" lIns="0" tIns="0" rIns="0" bIns="0" rtlCol="0">
                          <a:noAutofit/>
                        </wps:bodyPr>
                      </wps:wsp>
                      <wps:wsp>
                        <wps:cNvPr id="2339" name="Rectangle 2339"/>
                        <wps:cNvSpPr/>
                        <wps:spPr>
                          <a:xfrm>
                            <a:off x="2112264" y="8062203"/>
                            <a:ext cx="6442105" cy="157424"/>
                          </a:xfrm>
                          <a:prstGeom prst="rect">
                            <a:avLst/>
                          </a:prstGeom>
                          <a:ln>
                            <a:noFill/>
                          </a:ln>
                        </wps:spPr>
                        <wps:txbx>
                          <w:txbxContent>
                            <w:p w14:paraId="292C93FC" w14:textId="77777777" w:rsidR="000B187D" w:rsidRDefault="00640294">
                              <w:pPr>
                                <w:spacing w:after="160" w:line="259" w:lineRule="auto"/>
                              </w:pPr>
                              <w:r>
                                <w:rPr>
                                  <w:sz w:val="16"/>
                                </w:rPr>
                                <w:t xml:space="preserve">PricewaterhouseCoopers International Limited (PwCIL), each member firm of which is a separate legal entity. </w:t>
                              </w:r>
                            </w:p>
                          </w:txbxContent>
                        </wps:txbx>
                        <wps:bodyPr horzOverflow="overflow" vert="horz" lIns="0" tIns="0" rIns="0" bIns="0" rtlCol="0">
                          <a:noAutofit/>
                        </wps:bodyPr>
                      </wps:wsp>
                      <wps:wsp>
                        <wps:cNvPr id="2340" name="Rectangle 2340"/>
                        <wps:cNvSpPr/>
                        <wps:spPr>
                          <a:xfrm>
                            <a:off x="2112264" y="8256158"/>
                            <a:ext cx="6543695" cy="157424"/>
                          </a:xfrm>
                          <a:prstGeom prst="rect">
                            <a:avLst/>
                          </a:prstGeom>
                          <a:ln>
                            <a:noFill/>
                          </a:ln>
                        </wps:spPr>
                        <wps:txbx>
                          <w:txbxContent>
                            <w:p w14:paraId="63EC79D7" w14:textId="77777777" w:rsidR="000B187D" w:rsidRDefault="00640294">
                              <w:pPr>
                                <w:spacing w:after="160" w:line="259" w:lineRule="auto"/>
                              </w:pPr>
                              <w:r>
                                <w:rPr>
                                  <w:sz w:val="16"/>
                                </w:rPr>
                                <w:t>This document does not constitute professional advice. The information in this document has been obtained or</w:t>
                              </w:r>
                            </w:p>
                          </w:txbxContent>
                        </wps:txbx>
                        <wps:bodyPr horzOverflow="overflow" vert="horz" lIns="0" tIns="0" rIns="0" bIns="0" rtlCol="0">
                          <a:noAutofit/>
                        </wps:bodyPr>
                      </wps:wsp>
                      <wps:wsp>
                        <wps:cNvPr id="2341" name="Rectangle 2341"/>
                        <wps:cNvSpPr/>
                        <wps:spPr>
                          <a:xfrm>
                            <a:off x="2112264" y="8378077"/>
                            <a:ext cx="6464916" cy="157424"/>
                          </a:xfrm>
                          <a:prstGeom prst="rect">
                            <a:avLst/>
                          </a:prstGeom>
                          <a:ln>
                            <a:noFill/>
                          </a:ln>
                        </wps:spPr>
                        <wps:txbx>
                          <w:txbxContent>
                            <w:p w14:paraId="7FDEF800" w14:textId="77777777" w:rsidR="000B187D" w:rsidRDefault="00640294">
                              <w:pPr>
                                <w:spacing w:after="160" w:line="259" w:lineRule="auto"/>
                              </w:pPr>
                              <w:r>
                                <w:rPr>
                                  <w:sz w:val="16"/>
                                </w:rPr>
                                <w:t>derived from sources believed by PricewaterhouseCoopers Private Limited (PwCPL) to be reliable but PwCPL</w:t>
                              </w:r>
                            </w:p>
                          </w:txbxContent>
                        </wps:txbx>
                        <wps:bodyPr horzOverflow="overflow" vert="horz" lIns="0" tIns="0" rIns="0" bIns="0" rtlCol="0">
                          <a:noAutofit/>
                        </wps:bodyPr>
                      </wps:wsp>
                      <wps:wsp>
                        <wps:cNvPr id="2342" name="Rectangle 2342"/>
                        <wps:cNvSpPr/>
                        <wps:spPr>
                          <a:xfrm>
                            <a:off x="2112264" y="8499997"/>
                            <a:ext cx="6359395" cy="157424"/>
                          </a:xfrm>
                          <a:prstGeom prst="rect">
                            <a:avLst/>
                          </a:prstGeom>
                          <a:ln>
                            <a:noFill/>
                          </a:ln>
                        </wps:spPr>
                        <wps:txbx>
                          <w:txbxContent>
                            <w:p w14:paraId="66BD19BC" w14:textId="77777777" w:rsidR="000B187D" w:rsidRDefault="00640294">
                              <w:pPr>
                                <w:spacing w:after="160" w:line="259" w:lineRule="auto"/>
                              </w:pPr>
                              <w:r>
                                <w:rPr>
                                  <w:sz w:val="16"/>
                                </w:rPr>
                                <w:t>does not represent that this information is accurate or complete. Any opinions or estimates contained in this</w:t>
                              </w:r>
                            </w:p>
                          </w:txbxContent>
                        </wps:txbx>
                        <wps:bodyPr horzOverflow="overflow" vert="horz" lIns="0" tIns="0" rIns="0" bIns="0" rtlCol="0">
                          <a:noAutofit/>
                        </wps:bodyPr>
                      </wps:wsp>
                      <wps:wsp>
                        <wps:cNvPr id="2343" name="Rectangle 2343"/>
                        <wps:cNvSpPr/>
                        <wps:spPr>
                          <a:xfrm>
                            <a:off x="2112264" y="8621917"/>
                            <a:ext cx="6734644" cy="157424"/>
                          </a:xfrm>
                          <a:prstGeom prst="rect">
                            <a:avLst/>
                          </a:prstGeom>
                          <a:ln>
                            <a:noFill/>
                          </a:ln>
                        </wps:spPr>
                        <wps:txbx>
                          <w:txbxContent>
                            <w:p w14:paraId="007C94D8" w14:textId="77777777" w:rsidR="000B187D" w:rsidRDefault="00640294">
                              <w:pPr>
                                <w:spacing w:after="160" w:line="259" w:lineRule="auto"/>
                              </w:pPr>
                              <w:r>
                                <w:rPr>
                                  <w:sz w:val="16"/>
                                </w:rPr>
                                <w:t>document represent the judgment of PwCPL at this time and are subject to change without notice. Readers of this</w:t>
                              </w:r>
                            </w:p>
                          </w:txbxContent>
                        </wps:txbx>
                        <wps:bodyPr horzOverflow="overflow" vert="horz" lIns="0" tIns="0" rIns="0" bIns="0" rtlCol="0">
                          <a:noAutofit/>
                        </wps:bodyPr>
                      </wps:wsp>
                      <wps:wsp>
                        <wps:cNvPr id="2344" name="Rectangle 2344"/>
                        <wps:cNvSpPr/>
                        <wps:spPr>
                          <a:xfrm>
                            <a:off x="2112264" y="8743837"/>
                            <a:ext cx="6558303" cy="157424"/>
                          </a:xfrm>
                          <a:prstGeom prst="rect">
                            <a:avLst/>
                          </a:prstGeom>
                          <a:ln>
                            <a:noFill/>
                          </a:ln>
                        </wps:spPr>
                        <wps:txbx>
                          <w:txbxContent>
                            <w:p w14:paraId="70250DDD" w14:textId="77777777" w:rsidR="000B187D" w:rsidRDefault="00640294">
                              <w:pPr>
                                <w:spacing w:after="160" w:line="259" w:lineRule="auto"/>
                              </w:pPr>
                              <w:r>
                                <w:rPr>
                                  <w:sz w:val="16"/>
                                </w:rPr>
                                <w:t>publication are advised to seek their own professional advice before taking any course of action or decision, for</w:t>
                              </w:r>
                            </w:p>
                          </w:txbxContent>
                        </wps:txbx>
                        <wps:bodyPr horzOverflow="overflow" vert="horz" lIns="0" tIns="0" rIns="0" bIns="0" rtlCol="0">
                          <a:noAutofit/>
                        </wps:bodyPr>
                      </wps:wsp>
                      <wps:wsp>
                        <wps:cNvPr id="2345" name="Rectangle 2345"/>
                        <wps:cNvSpPr/>
                        <wps:spPr>
                          <a:xfrm>
                            <a:off x="2112264" y="8865757"/>
                            <a:ext cx="6700322" cy="157424"/>
                          </a:xfrm>
                          <a:prstGeom prst="rect">
                            <a:avLst/>
                          </a:prstGeom>
                          <a:ln>
                            <a:noFill/>
                          </a:ln>
                        </wps:spPr>
                        <wps:txbx>
                          <w:txbxContent>
                            <w:p w14:paraId="6BD9E130" w14:textId="77777777" w:rsidR="000B187D" w:rsidRDefault="00640294">
                              <w:pPr>
                                <w:spacing w:after="160" w:line="259" w:lineRule="auto"/>
                              </w:pPr>
                              <w:r>
                                <w:rPr>
                                  <w:sz w:val="16"/>
                                </w:rPr>
                                <w:t>which they are entirely responsible, based on the contents of this publication. PwCPL neither accepts or assumes</w:t>
                              </w:r>
                            </w:p>
                          </w:txbxContent>
                        </wps:txbx>
                        <wps:bodyPr horzOverflow="overflow" vert="horz" lIns="0" tIns="0" rIns="0" bIns="0" rtlCol="0">
                          <a:noAutofit/>
                        </wps:bodyPr>
                      </wps:wsp>
                      <wps:wsp>
                        <wps:cNvPr id="2346" name="Rectangle 2346"/>
                        <wps:cNvSpPr/>
                        <wps:spPr>
                          <a:xfrm>
                            <a:off x="2112264" y="8987677"/>
                            <a:ext cx="6668973" cy="157424"/>
                          </a:xfrm>
                          <a:prstGeom prst="rect">
                            <a:avLst/>
                          </a:prstGeom>
                          <a:ln>
                            <a:noFill/>
                          </a:ln>
                        </wps:spPr>
                        <wps:txbx>
                          <w:txbxContent>
                            <w:p w14:paraId="596B75D6" w14:textId="77777777" w:rsidR="000B187D" w:rsidRDefault="00640294">
                              <w:pPr>
                                <w:spacing w:after="160" w:line="259" w:lineRule="auto"/>
                              </w:pPr>
                              <w:r>
                                <w:rPr>
                                  <w:sz w:val="16"/>
                                </w:rPr>
                                <w:t>any responsibility or liability to any reader of this publication in respect of the information contained within it or for</w:t>
                              </w:r>
                            </w:p>
                          </w:txbxContent>
                        </wps:txbx>
                        <wps:bodyPr horzOverflow="overflow" vert="horz" lIns="0" tIns="0" rIns="0" bIns="0" rtlCol="0">
                          <a:noAutofit/>
                        </wps:bodyPr>
                      </wps:wsp>
                      <wps:wsp>
                        <wps:cNvPr id="2347" name="Rectangle 2347"/>
                        <wps:cNvSpPr/>
                        <wps:spPr>
                          <a:xfrm>
                            <a:off x="2112264" y="9109597"/>
                            <a:ext cx="3712912" cy="157423"/>
                          </a:xfrm>
                          <a:prstGeom prst="rect">
                            <a:avLst/>
                          </a:prstGeom>
                          <a:ln>
                            <a:noFill/>
                          </a:ln>
                        </wps:spPr>
                        <wps:txbx>
                          <w:txbxContent>
                            <w:p w14:paraId="7F4C514D" w14:textId="77777777" w:rsidR="000B187D" w:rsidRDefault="00640294">
                              <w:pPr>
                                <w:spacing w:after="160" w:line="259" w:lineRule="auto"/>
                              </w:pPr>
                              <w:r>
                                <w:rPr>
                                  <w:sz w:val="16"/>
                                </w:rPr>
                                <w:t xml:space="preserve">any decisions readers may take or decide not to or fail to take. </w:t>
                              </w:r>
                            </w:p>
                          </w:txbxContent>
                        </wps:txbx>
                        <wps:bodyPr horzOverflow="overflow" vert="horz" lIns="0" tIns="0" rIns="0" bIns="0" rtlCol="0">
                          <a:noAutofit/>
                        </wps:bodyPr>
                      </wps:wsp>
                      <wps:wsp>
                        <wps:cNvPr id="2348" name="Rectangle 2348"/>
                        <wps:cNvSpPr/>
                        <wps:spPr>
                          <a:xfrm>
                            <a:off x="2112264" y="9303552"/>
                            <a:ext cx="4091811" cy="157424"/>
                          </a:xfrm>
                          <a:prstGeom prst="rect">
                            <a:avLst/>
                          </a:prstGeom>
                          <a:ln>
                            <a:noFill/>
                          </a:ln>
                        </wps:spPr>
                        <wps:txbx>
                          <w:txbxContent>
                            <w:p w14:paraId="4F803E8C" w14:textId="77777777" w:rsidR="000B187D" w:rsidRDefault="00640294">
                              <w:pPr>
                                <w:spacing w:after="160" w:line="259" w:lineRule="auto"/>
                              </w:pPr>
                              <w:r>
                                <w:rPr>
                                  <w:sz w:val="16"/>
                                </w:rPr>
                                <w:t xml:space="preserve">© 2023 PricewaterhouseCoopers Private Limited. All rights reserved. </w:t>
                              </w:r>
                            </w:p>
                          </w:txbxContent>
                        </wps:txbx>
                        <wps:bodyPr horzOverflow="overflow" vert="horz" lIns="0" tIns="0" rIns="0" bIns="0" rtlCol="0">
                          <a:noAutofit/>
                        </wps:bodyPr>
                      </wps:wsp>
                      <wps:wsp>
                        <wps:cNvPr id="2349" name="Rectangle 2349"/>
                        <wps:cNvSpPr/>
                        <wps:spPr>
                          <a:xfrm>
                            <a:off x="2112264" y="9497506"/>
                            <a:ext cx="1798824" cy="157424"/>
                          </a:xfrm>
                          <a:prstGeom prst="rect">
                            <a:avLst/>
                          </a:prstGeom>
                          <a:ln>
                            <a:noFill/>
                          </a:ln>
                        </wps:spPr>
                        <wps:txbx>
                          <w:txbxContent>
                            <w:p w14:paraId="5893E8DC" w14:textId="77777777" w:rsidR="000B187D" w:rsidRDefault="00640294">
                              <w:pPr>
                                <w:spacing w:after="160" w:line="259" w:lineRule="auto"/>
                              </w:pPr>
                              <w:r>
                                <w:rPr>
                                  <w:sz w:val="16"/>
                                </w:rPr>
                                <w:t xml:space="preserve">SG/March 2023 - M&amp;C 25697 </w:t>
                              </w:r>
                            </w:p>
                          </w:txbxContent>
                        </wps:txbx>
                        <wps:bodyPr horzOverflow="overflow" vert="horz" lIns="0" tIns="0" rIns="0" bIns="0" rtlCol="0">
                          <a:noAutofit/>
                        </wps:bodyPr>
                      </wps:wsp>
                      <wps:wsp>
                        <wps:cNvPr id="2350" name="Shape 2350"/>
                        <wps:cNvSpPr/>
                        <wps:spPr>
                          <a:xfrm>
                            <a:off x="1187232" y="9342682"/>
                            <a:ext cx="215481" cy="230404"/>
                          </a:xfrm>
                          <a:custGeom>
                            <a:avLst/>
                            <a:gdLst/>
                            <a:ahLst/>
                            <a:cxnLst/>
                            <a:rect l="0" t="0" r="0" b="0"/>
                            <a:pathLst>
                              <a:path w="215481" h="230404">
                                <a:moveTo>
                                  <a:pt x="128067" y="0"/>
                                </a:moveTo>
                                <a:cubicBezTo>
                                  <a:pt x="178562" y="0"/>
                                  <a:pt x="213296" y="23076"/>
                                  <a:pt x="213296" y="56959"/>
                                </a:cubicBezTo>
                                <a:cubicBezTo>
                                  <a:pt x="213296" y="78766"/>
                                  <a:pt x="197129" y="93777"/>
                                  <a:pt x="173139" y="93777"/>
                                </a:cubicBezTo>
                                <a:cubicBezTo>
                                  <a:pt x="160833" y="93777"/>
                                  <a:pt x="150724" y="90551"/>
                                  <a:pt x="137782" y="83045"/>
                                </a:cubicBezTo>
                                <a:lnTo>
                                  <a:pt x="137782" y="24105"/>
                                </a:lnTo>
                                <a:cubicBezTo>
                                  <a:pt x="100228" y="30176"/>
                                  <a:pt x="81026" y="57912"/>
                                  <a:pt x="81026" y="106731"/>
                                </a:cubicBezTo>
                                <a:cubicBezTo>
                                  <a:pt x="81026" y="155855"/>
                                  <a:pt x="106604" y="188709"/>
                                  <a:pt x="145821" y="188709"/>
                                </a:cubicBezTo>
                                <a:cubicBezTo>
                                  <a:pt x="164059" y="188709"/>
                                  <a:pt x="180645" y="182638"/>
                                  <a:pt x="215481" y="165545"/>
                                </a:cubicBezTo>
                                <a:lnTo>
                                  <a:pt x="215481" y="205283"/>
                                </a:lnTo>
                                <a:cubicBezTo>
                                  <a:pt x="173660" y="224472"/>
                                  <a:pt x="149035" y="230404"/>
                                  <a:pt x="115341" y="230404"/>
                                </a:cubicBezTo>
                                <a:cubicBezTo>
                                  <a:pt x="78854" y="230404"/>
                                  <a:pt x="53188" y="220714"/>
                                  <a:pt x="32220" y="199352"/>
                                </a:cubicBezTo>
                                <a:cubicBezTo>
                                  <a:pt x="10744" y="177864"/>
                                  <a:pt x="0" y="149479"/>
                                  <a:pt x="0" y="117881"/>
                                </a:cubicBezTo>
                                <a:cubicBezTo>
                                  <a:pt x="0" y="47575"/>
                                  <a:pt x="52045" y="0"/>
                                  <a:pt x="1280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 name="Shape 2351"/>
                        <wps:cNvSpPr/>
                        <wps:spPr>
                          <a:xfrm>
                            <a:off x="810914" y="9342692"/>
                            <a:ext cx="374332" cy="226644"/>
                          </a:xfrm>
                          <a:custGeom>
                            <a:avLst/>
                            <a:gdLst/>
                            <a:ahLst/>
                            <a:cxnLst/>
                            <a:rect l="0" t="0" r="0" b="0"/>
                            <a:pathLst>
                              <a:path w="374332" h="226644">
                                <a:moveTo>
                                  <a:pt x="335852" y="0"/>
                                </a:moveTo>
                                <a:cubicBezTo>
                                  <a:pt x="357861" y="0"/>
                                  <a:pt x="374332" y="16701"/>
                                  <a:pt x="374332" y="37453"/>
                                </a:cubicBezTo>
                                <a:cubicBezTo>
                                  <a:pt x="374332" y="58306"/>
                                  <a:pt x="362433" y="75412"/>
                                  <a:pt x="328765" y="117869"/>
                                </a:cubicBezTo>
                                <a:lnTo>
                                  <a:pt x="243738" y="226644"/>
                                </a:lnTo>
                                <a:lnTo>
                                  <a:pt x="182626" y="226644"/>
                                </a:lnTo>
                                <a:lnTo>
                                  <a:pt x="182626" y="89192"/>
                                </a:lnTo>
                                <a:lnTo>
                                  <a:pt x="98984" y="226644"/>
                                </a:lnTo>
                                <a:lnTo>
                                  <a:pt x="43167" y="226644"/>
                                </a:lnTo>
                                <a:lnTo>
                                  <a:pt x="43167" y="49352"/>
                                </a:lnTo>
                                <a:lnTo>
                                  <a:pt x="0" y="44971"/>
                                </a:lnTo>
                                <a:lnTo>
                                  <a:pt x="0" y="24727"/>
                                </a:lnTo>
                                <a:lnTo>
                                  <a:pt x="79159" y="5435"/>
                                </a:lnTo>
                                <a:lnTo>
                                  <a:pt x="109296" y="5435"/>
                                </a:lnTo>
                                <a:lnTo>
                                  <a:pt x="109296" y="150000"/>
                                </a:lnTo>
                                <a:lnTo>
                                  <a:pt x="196494" y="5435"/>
                                </a:lnTo>
                                <a:lnTo>
                                  <a:pt x="248958" y="5435"/>
                                </a:lnTo>
                                <a:lnTo>
                                  <a:pt x="248958" y="173038"/>
                                </a:lnTo>
                                <a:lnTo>
                                  <a:pt x="304127" y="99517"/>
                                </a:lnTo>
                                <a:lnTo>
                                  <a:pt x="304127" y="13056"/>
                                </a:lnTo>
                                <a:cubicBezTo>
                                  <a:pt x="310083" y="6388"/>
                                  <a:pt x="322288" y="0"/>
                                  <a:pt x="335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 name="Shape 2352"/>
                        <wps:cNvSpPr/>
                        <wps:spPr>
                          <a:xfrm>
                            <a:off x="534852" y="9343230"/>
                            <a:ext cx="150063" cy="324269"/>
                          </a:xfrm>
                          <a:custGeom>
                            <a:avLst/>
                            <a:gdLst/>
                            <a:ahLst/>
                            <a:cxnLst/>
                            <a:rect l="0" t="0" r="0" b="0"/>
                            <a:pathLst>
                              <a:path w="150063" h="324269">
                                <a:moveTo>
                                  <a:pt x="86843" y="0"/>
                                </a:moveTo>
                                <a:lnTo>
                                  <a:pt x="109385" y="0"/>
                                </a:lnTo>
                                <a:lnTo>
                                  <a:pt x="109385" y="29629"/>
                                </a:lnTo>
                                <a:cubicBezTo>
                                  <a:pt x="119555" y="23578"/>
                                  <a:pt x="128055" y="18772"/>
                                  <a:pt x="135411" y="14966"/>
                                </a:cubicBezTo>
                                <a:lnTo>
                                  <a:pt x="150063" y="8346"/>
                                </a:lnTo>
                                <a:lnTo>
                                  <a:pt x="150063" y="50534"/>
                                </a:lnTo>
                                <a:lnTo>
                                  <a:pt x="134633" y="47663"/>
                                </a:lnTo>
                                <a:cubicBezTo>
                                  <a:pt x="128575" y="47663"/>
                                  <a:pt x="122212" y="48399"/>
                                  <a:pt x="109385" y="49949"/>
                                </a:cubicBezTo>
                                <a:lnTo>
                                  <a:pt x="109385" y="198806"/>
                                </a:lnTo>
                                <a:cubicBezTo>
                                  <a:pt x="115329" y="199085"/>
                                  <a:pt x="117932" y="199085"/>
                                  <a:pt x="121691" y="199085"/>
                                </a:cubicBezTo>
                                <a:lnTo>
                                  <a:pt x="150063" y="194108"/>
                                </a:lnTo>
                                <a:lnTo>
                                  <a:pt x="150063" y="225480"/>
                                </a:lnTo>
                                <a:lnTo>
                                  <a:pt x="146418" y="226098"/>
                                </a:lnTo>
                                <a:cubicBezTo>
                                  <a:pt x="137960" y="226098"/>
                                  <a:pt x="123888" y="225590"/>
                                  <a:pt x="109385" y="223927"/>
                                </a:cubicBezTo>
                                <a:lnTo>
                                  <a:pt x="109385" y="295681"/>
                                </a:lnTo>
                                <a:lnTo>
                                  <a:pt x="145580" y="303733"/>
                                </a:lnTo>
                                <a:lnTo>
                                  <a:pt x="145580" y="324269"/>
                                </a:lnTo>
                                <a:lnTo>
                                  <a:pt x="3607" y="324269"/>
                                </a:lnTo>
                                <a:lnTo>
                                  <a:pt x="3607" y="303733"/>
                                </a:lnTo>
                                <a:lnTo>
                                  <a:pt x="35966" y="295681"/>
                                </a:lnTo>
                                <a:lnTo>
                                  <a:pt x="35966" y="47663"/>
                                </a:lnTo>
                                <a:lnTo>
                                  <a:pt x="0" y="47663"/>
                                </a:lnTo>
                                <a:lnTo>
                                  <a:pt x="0" y="26391"/>
                                </a:lnTo>
                                <a:lnTo>
                                  <a:pt x="868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 name="Shape 2353"/>
                        <wps:cNvSpPr/>
                        <wps:spPr>
                          <a:xfrm>
                            <a:off x="684915" y="9344373"/>
                            <a:ext cx="118593" cy="224337"/>
                          </a:xfrm>
                          <a:custGeom>
                            <a:avLst/>
                            <a:gdLst/>
                            <a:ahLst/>
                            <a:cxnLst/>
                            <a:rect l="0" t="0" r="0" b="0"/>
                            <a:pathLst>
                              <a:path w="118593" h="224337">
                                <a:moveTo>
                                  <a:pt x="34836" y="0"/>
                                </a:moveTo>
                                <a:cubicBezTo>
                                  <a:pt x="83020" y="0"/>
                                  <a:pt x="118593" y="44438"/>
                                  <a:pt x="118593" y="105970"/>
                                </a:cubicBezTo>
                                <a:cubicBezTo>
                                  <a:pt x="118593" y="159318"/>
                                  <a:pt x="91896" y="199574"/>
                                  <a:pt x="47002" y="216367"/>
                                </a:cubicBezTo>
                                <a:lnTo>
                                  <a:pt x="0" y="224337"/>
                                </a:lnTo>
                                <a:lnTo>
                                  <a:pt x="0" y="192966"/>
                                </a:lnTo>
                                <a:lnTo>
                                  <a:pt x="1384" y="192723"/>
                                </a:lnTo>
                                <a:cubicBezTo>
                                  <a:pt x="27126" y="182322"/>
                                  <a:pt x="40678" y="156483"/>
                                  <a:pt x="40678" y="116193"/>
                                </a:cubicBezTo>
                                <a:cubicBezTo>
                                  <a:pt x="40678" y="82074"/>
                                  <a:pt x="29591" y="59943"/>
                                  <a:pt x="8692" y="51009"/>
                                </a:cubicBezTo>
                                <a:lnTo>
                                  <a:pt x="0" y="49392"/>
                                </a:lnTo>
                                <a:lnTo>
                                  <a:pt x="0" y="7203"/>
                                </a:lnTo>
                                <a:lnTo>
                                  <a:pt x="4509" y="5166"/>
                                </a:lnTo>
                                <a:cubicBezTo>
                                  <a:pt x="15694" y="1070"/>
                                  <a:pt x="24403" y="0"/>
                                  <a:pt x="348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9" name="Shape 32039"/>
                        <wps:cNvSpPr/>
                        <wps:spPr>
                          <a:xfrm>
                            <a:off x="1059993" y="9162111"/>
                            <a:ext cx="217348" cy="54343"/>
                          </a:xfrm>
                          <a:custGeom>
                            <a:avLst/>
                            <a:gdLst/>
                            <a:ahLst/>
                            <a:cxnLst/>
                            <a:rect l="0" t="0" r="0" b="0"/>
                            <a:pathLst>
                              <a:path w="217348" h="54343">
                                <a:moveTo>
                                  <a:pt x="0" y="0"/>
                                </a:moveTo>
                                <a:lnTo>
                                  <a:pt x="217348" y="0"/>
                                </a:lnTo>
                                <a:lnTo>
                                  <a:pt x="217348" y="54343"/>
                                </a:lnTo>
                                <a:lnTo>
                                  <a:pt x="0" y="543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 name="Shape 2355"/>
                        <wps:cNvSpPr/>
                        <wps:spPr>
                          <a:xfrm>
                            <a:off x="1277343" y="8781786"/>
                            <a:ext cx="67716" cy="380326"/>
                          </a:xfrm>
                          <a:custGeom>
                            <a:avLst/>
                            <a:gdLst/>
                            <a:ahLst/>
                            <a:cxnLst/>
                            <a:rect l="0" t="0" r="0" b="0"/>
                            <a:pathLst>
                              <a:path w="67716" h="380326">
                                <a:moveTo>
                                  <a:pt x="0" y="0"/>
                                </a:moveTo>
                                <a:lnTo>
                                  <a:pt x="67716" y="0"/>
                                </a:lnTo>
                                <a:lnTo>
                                  <a:pt x="67716" y="10846"/>
                                </a:lnTo>
                                <a:lnTo>
                                  <a:pt x="10846" y="10846"/>
                                </a:lnTo>
                                <a:lnTo>
                                  <a:pt x="10846" y="42443"/>
                                </a:lnTo>
                                <a:lnTo>
                                  <a:pt x="67716" y="42443"/>
                                </a:lnTo>
                                <a:lnTo>
                                  <a:pt x="67716" y="53289"/>
                                </a:lnTo>
                                <a:lnTo>
                                  <a:pt x="10846" y="53289"/>
                                </a:lnTo>
                                <a:lnTo>
                                  <a:pt x="10846" y="108585"/>
                                </a:lnTo>
                                <a:lnTo>
                                  <a:pt x="67716" y="108585"/>
                                </a:lnTo>
                                <a:lnTo>
                                  <a:pt x="67716" y="119443"/>
                                </a:lnTo>
                                <a:lnTo>
                                  <a:pt x="10846" y="119443"/>
                                </a:lnTo>
                                <a:lnTo>
                                  <a:pt x="10871" y="217221"/>
                                </a:lnTo>
                                <a:lnTo>
                                  <a:pt x="67716" y="217215"/>
                                </a:lnTo>
                                <a:lnTo>
                                  <a:pt x="67716" y="228067"/>
                                </a:lnTo>
                                <a:lnTo>
                                  <a:pt x="10846" y="228067"/>
                                </a:lnTo>
                                <a:lnTo>
                                  <a:pt x="10846" y="271666"/>
                                </a:lnTo>
                                <a:lnTo>
                                  <a:pt x="67716" y="271666"/>
                                </a:lnTo>
                                <a:lnTo>
                                  <a:pt x="67716" y="282524"/>
                                </a:lnTo>
                                <a:lnTo>
                                  <a:pt x="10846" y="282524"/>
                                </a:lnTo>
                                <a:lnTo>
                                  <a:pt x="10846" y="369468"/>
                                </a:lnTo>
                                <a:lnTo>
                                  <a:pt x="67716" y="369468"/>
                                </a:lnTo>
                                <a:lnTo>
                                  <a:pt x="67716" y="380326"/>
                                </a:lnTo>
                                <a:lnTo>
                                  <a:pt x="0" y="3803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 name="Shape 2356"/>
                        <wps:cNvSpPr/>
                        <wps:spPr>
                          <a:xfrm>
                            <a:off x="1345060" y="8998993"/>
                            <a:ext cx="102953" cy="163119"/>
                          </a:xfrm>
                          <a:custGeom>
                            <a:avLst/>
                            <a:gdLst/>
                            <a:ahLst/>
                            <a:cxnLst/>
                            <a:rect l="0" t="0" r="0" b="0"/>
                            <a:pathLst>
                              <a:path w="102953" h="163119">
                                <a:moveTo>
                                  <a:pt x="67729" y="0"/>
                                </a:moveTo>
                                <a:lnTo>
                                  <a:pt x="67729" y="54458"/>
                                </a:lnTo>
                                <a:lnTo>
                                  <a:pt x="102953" y="54458"/>
                                </a:lnTo>
                                <a:lnTo>
                                  <a:pt x="102953" y="65316"/>
                                </a:lnTo>
                                <a:lnTo>
                                  <a:pt x="67729" y="65316"/>
                                </a:lnTo>
                                <a:lnTo>
                                  <a:pt x="67729" y="152260"/>
                                </a:lnTo>
                                <a:lnTo>
                                  <a:pt x="102953" y="152260"/>
                                </a:lnTo>
                                <a:lnTo>
                                  <a:pt x="102953" y="163119"/>
                                </a:lnTo>
                                <a:lnTo>
                                  <a:pt x="0" y="163119"/>
                                </a:lnTo>
                                <a:lnTo>
                                  <a:pt x="0" y="152260"/>
                                </a:lnTo>
                                <a:lnTo>
                                  <a:pt x="56871" y="152260"/>
                                </a:lnTo>
                                <a:lnTo>
                                  <a:pt x="56871" y="65316"/>
                                </a:lnTo>
                                <a:lnTo>
                                  <a:pt x="0" y="65316"/>
                                </a:lnTo>
                                <a:lnTo>
                                  <a:pt x="0" y="54458"/>
                                </a:lnTo>
                                <a:lnTo>
                                  <a:pt x="56871" y="54458"/>
                                </a:lnTo>
                                <a:lnTo>
                                  <a:pt x="56871" y="10859"/>
                                </a:lnTo>
                                <a:lnTo>
                                  <a:pt x="0" y="10859"/>
                                </a:lnTo>
                                <a:lnTo>
                                  <a:pt x="0" y="7"/>
                                </a:lnTo>
                                <a:lnTo>
                                  <a:pt x="67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40" name="Shape 32040"/>
                        <wps:cNvSpPr/>
                        <wps:spPr>
                          <a:xfrm>
                            <a:off x="1345060" y="8890371"/>
                            <a:ext cx="102953" cy="10858"/>
                          </a:xfrm>
                          <a:custGeom>
                            <a:avLst/>
                            <a:gdLst/>
                            <a:ahLst/>
                            <a:cxnLst/>
                            <a:rect l="0" t="0" r="0" b="0"/>
                            <a:pathLst>
                              <a:path w="102953" h="10858">
                                <a:moveTo>
                                  <a:pt x="0" y="0"/>
                                </a:moveTo>
                                <a:lnTo>
                                  <a:pt x="102953" y="0"/>
                                </a:lnTo>
                                <a:lnTo>
                                  <a:pt x="102953" y="10858"/>
                                </a:lnTo>
                                <a:lnTo>
                                  <a:pt x="0" y="108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41" name="Shape 32041"/>
                        <wps:cNvSpPr/>
                        <wps:spPr>
                          <a:xfrm>
                            <a:off x="1345060" y="8824229"/>
                            <a:ext cx="102953" cy="10846"/>
                          </a:xfrm>
                          <a:custGeom>
                            <a:avLst/>
                            <a:gdLst/>
                            <a:ahLst/>
                            <a:cxnLst/>
                            <a:rect l="0" t="0" r="0" b="0"/>
                            <a:pathLst>
                              <a:path w="102953" h="10846">
                                <a:moveTo>
                                  <a:pt x="0" y="0"/>
                                </a:moveTo>
                                <a:lnTo>
                                  <a:pt x="102953" y="0"/>
                                </a:lnTo>
                                <a:lnTo>
                                  <a:pt x="102953" y="10846"/>
                                </a:lnTo>
                                <a:lnTo>
                                  <a:pt x="0" y="10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42" name="Shape 32042"/>
                        <wps:cNvSpPr/>
                        <wps:spPr>
                          <a:xfrm>
                            <a:off x="1345060" y="8781786"/>
                            <a:ext cx="102953" cy="10846"/>
                          </a:xfrm>
                          <a:custGeom>
                            <a:avLst/>
                            <a:gdLst/>
                            <a:ahLst/>
                            <a:cxnLst/>
                            <a:rect l="0" t="0" r="0" b="0"/>
                            <a:pathLst>
                              <a:path w="102953" h="10846">
                                <a:moveTo>
                                  <a:pt x="0" y="0"/>
                                </a:moveTo>
                                <a:lnTo>
                                  <a:pt x="102953" y="0"/>
                                </a:lnTo>
                                <a:lnTo>
                                  <a:pt x="102953" y="10846"/>
                                </a:lnTo>
                                <a:lnTo>
                                  <a:pt x="0" y="108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 name="Shape 2360"/>
                        <wps:cNvSpPr/>
                        <wps:spPr>
                          <a:xfrm>
                            <a:off x="1448012" y="8781786"/>
                            <a:ext cx="61963" cy="380326"/>
                          </a:xfrm>
                          <a:custGeom>
                            <a:avLst/>
                            <a:gdLst/>
                            <a:ahLst/>
                            <a:cxnLst/>
                            <a:rect l="0" t="0" r="0" b="0"/>
                            <a:pathLst>
                              <a:path w="61963" h="380326">
                                <a:moveTo>
                                  <a:pt x="0" y="0"/>
                                </a:moveTo>
                                <a:lnTo>
                                  <a:pt x="46069" y="0"/>
                                </a:lnTo>
                                <a:lnTo>
                                  <a:pt x="46069" y="42443"/>
                                </a:lnTo>
                                <a:lnTo>
                                  <a:pt x="61963" y="42443"/>
                                </a:lnTo>
                                <a:lnTo>
                                  <a:pt x="61963" y="53301"/>
                                </a:lnTo>
                                <a:lnTo>
                                  <a:pt x="46069" y="53301"/>
                                </a:lnTo>
                                <a:lnTo>
                                  <a:pt x="46069" y="108597"/>
                                </a:lnTo>
                                <a:lnTo>
                                  <a:pt x="61963" y="108597"/>
                                </a:lnTo>
                                <a:lnTo>
                                  <a:pt x="61963" y="119443"/>
                                </a:lnTo>
                                <a:lnTo>
                                  <a:pt x="46069" y="119443"/>
                                </a:lnTo>
                                <a:lnTo>
                                  <a:pt x="46069" y="271666"/>
                                </a:lnTo>
                                <a:lnTo>
                                  <a:pt x="61963" y="271666"/>
                                </a:lnTo>
                                <a:lnTo>
                                  <a:pt x="61963" y="282524"/>
                                </a:lnTo>
                                <a:lnTo>
                                  <a:pt x="46069" y="282524"/>
                                </a:lnTo>
                                <a:lnTo>
                                  <a:pt x="46069" y="369468"/>
                                </a:lnTo>
                                <a:lnTo>
                                  <a:pt x="61963" y="369468"/>
                                </a:lnTo>
                                <a:lnTo>
                                  <a:pt x="61963" y="380326"/>
                                </a:lnTo>
                                <a:lnTo>
                                  <a:pt x="0" y="380326"/>
                                </a:lnTo>
                                <a:lnTo>
                                  <a:pt x="0" y="369468"/>
                                </a:lnTo>
                                <a:lnTo>
                                  <a:pt x="35223" y="369468"/>
                                </a:lnTo>
                                <a:lnTo>
                                  <a:pt x="35223" y="282524"/>
                                </a:lnTo>
                                <a:lnTo>
                                  <a:pt x="0" y="282524"/>
                                </a:lnTo>
                                <a:lnTo>
                                  <a:pt x="0" y="271666"/>
                                </a:lnTo>
                                <a:lnTo>
                                  <a:pt x="35211" y="271666"/>
                                </a:lnTo>
                                <a:lnTo>
                                  <a:pt x="35211" y="119443"/>
                                </a:lnTo>
                                <a:lnTo>
                                  <a:pt x="0" y="119443"/>
                                </a:lnTo>
                                <a:lnTo>
                                  <a:pt x="0" y="108585"/>
                                </a:lnTo>
                                <a:lnTo>
                                  <a:pt x="35211" y="108585"/>
                                </a:lnTo>
                                <a:lnTo>
                                  <a:pt x="35211" y="53289"/>
                                </a:lnTo>
                                <a:lnTo>
                                  <a:pt x="0" y="53289"/>
                                </a:lnTo>
                                <a:lnTo>
                                  <a:pt x="0" y="42443"/>
                                </a:lnTo>
                                <a:lnTo>
                                  <a:pt x="35211" y="42443"/>
                                </a:lnTo>
                                <a:lnTo>
                                  <a:pt x="35211" y="10846"/>
                                </a:lnTo>
                                <a:lnTo>
                                  <a:pt x="0" y="108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1" name="Shape 2361"/>
                        <wps:cNvSpPr/>
                        <wps:spPr>
                          <a:xfrm>
                            <a:off x="1509976" y="8824229"/>
                            <a:ext cx="76295" cy="337883"/>
                          </a:xfrm>
                          <a:custGeom>
                            <a:avLst/>
                            <a:gdLst/>
                            <a:ahLst/>
                            <a:cxnLst/>
                            <a:rect l="0" t="0" r="0" b="0"/>
                            <a:pathLst>
                              <a:path w="76295" h="337883">
                                <a:moveTo>
                                  <a:pt x="0" y="0"/>
                                </a:moveTo>
                                <a:lnTo>
                                  <a:pt x="26753" y="0"/>
                                </a:lnTo>
                                <a:lnTo>
                                  <a:pt x="26753" y="66154"/>
                                </a:lnTo>
                                <a:lnTo>
                                  <a:pt x="76295" y="66154"/>
                                </a:lnTo>
                                <a:lnTo>
                                  <a:pt x="76295" y="77000"/>
                                </a:lnTo>
                                <a:lnTo>
                                  <a:pt x="26740" y="77000"/>
                                </a:lnTo>
                                <a:lnTo>
                                  <a:pt x="26740" y="229222"/>
                                </a:lnTo>
                                <a:lnTo>
                                  <a:pt x="76295" y="229222"/>
                                </a:lnTo>
                                <a:lnTo>
                                  <a:pt x="76295" y="240081"/>
                                </a:lnTo>
                                <a:lnTo>
                                  <a:pt x="26753" y="240081"/>
                                </a:lnTo>
                                <a:lnTo>
                                  <a:pt x="26753" y="327025"/>
                                </a:lnTo>
                                <a:lnTo>
                                  <a:pt x="76295" y="327025"/>
                                </a:lnTo>
                                <a:lnTo>
                                  <a:pt x="76295" y="337883"/>
                                </a:lnTo>
                                <a:lnTo>
                                  <a:pt x="0" y="337883"/>
                                </a:lnTo>
                                <a:lnTo>
                                  <a:pt x="0" y="327025"/>
                                </a:lnTo>
                                <a:lnTo>
                                  <a:pt x="15894" y="327025"/>
                                </a:lnTo>
                                <a:lnTo>
                                  <a:pt x="15894" y="240081"/>
                                </a:lnTo>
                                <a:lnTo>
                                  <a:pt x="0" y="240081"/>
                                </a:lnTo>
                                <a:lnTo>
                                  <a:pt x="0" y="229222"/>
                                </a:lnTo>
                                <a:lnTo>
                                  <a:pt x="15894" y="229222"/>
                                </a:lnTo>
                                <a:lnTo>
                                  <a:pt x="15894" y="77000"/>
                                </a:lnTo>
                                <a:lnTo>
                                  <a:pt x="0" y="77000"/>
                                </a:lnTo>
                                <a:lnTo>
                                  <a:pt x="0" y="66154"/>
                                </a:lnTo>
                                <a:lnTo>
                                  <a:pt x="15894" y="66154"/>
                                </a:lnTo>
                                <a:lnTo>
                                  <a:pt x="15894" y="10858"/>
                                </a:lnTo>
                                <a:lnTo>
                                  <a:pt x="0" y="10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 name="Shape 2362"/>
                        <wps:cNvSpPr/>
                        <wps:spPr>
                          <a:xfrm>
                            <a:off x="1586271" y="8890383"/>
                            <a:ext cx="82531" cy="271729"/>
                          </a:xfrm>
                          <a:custGeom>
                            <a:avLst/>
                            <a:gdLst/>
                            <a:ahLst/>
                            <a:cxnLst/>
                            <a:rect l="0" t="0" r="0" b="0"/>
                            <a:pathLst>
                              <a:path w="82531" h="271729">
                                <a:moveTo>
                                  <a:pt x="0" y="0"/>
                                </a:moveTo>
                                <a:lnTo>
                                  <a:pt x="60389" y="0"/>
                                </a:lnTo>
                                <a:lnTo>
                                  <a:pt x="60389" y="163068"/>
                                </a:lnTo>
                                <a:lnTo>
                                  <a:pt x="82531" y="163068"/>
                                </a:lnTo>
                                <a:lnTo>
                                  <a:pt x="82531" y="173927"/>
                                </a:lnTo>
                                <a:lnTo>
                                  <a:pt x="60389" y="173927"/>
                                </a:lnTo>
                                <a:lnTo>
                                  <a:pt x="60389" y="260871"/>
                                </a:lnTo>
                                <a:lnTo>
                                  <a:pt x="82531" y="260871"/>
                                </a:lnTo>
                                <a:lnTo>
                                  <a:pt x="82531" y="271729"/>
                                </a:lnTo>
                                <a:lnTo>
                                  <a:pt x="0" y="271729"/>
                                </a:lnTo>
                                <a:lnTo>
                                  <a:pt x="0" y="260871"/>
                                </a:lnTo>
                                <a:lnTo>
                                  <a:pt x="49543" y="260871"/>
                                </a:lnTo>
                                <a:lnTo>
                                  <a:pt x="49543" y="173927"/>
                                </a:lnTo>
                                <a:lnTo>
                                  <a:pt x="0" y="173927"/>
                                </a:lnTo>
                                <a:lnTo>
                                  <a:pt x="0" y="163068"/>
                                </a:lnTo>
                                <a:lnTo>
                                  <a:pt x="49530" y="163068"/>
                                </a:lnTo>
                                <a:lnTo>
                                  <a:pt x="49530" y="10846"/>
                                </a:lnTo>
                                <a:lnTo>
                                  <a:pt x="0" y="1084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3" name="Shape 2363"/>
                        <wps:cNvSpPr/>
                        <wps:spPr>
                          <a:xfrm>
                            <a:off x="1668802" y="9053451"/>
                            <a:ext cx="33001" cy="108661"/>
                          </a:xfrm>
                          <a:custGeom>
                            <a:avLst/>
                            <a:gdLst/>
                            <a:ahLst/>
                            <a:cxnLst/>
                            <a:rect l="0" t="0" r="0" b="0"/>
                            <a:pathLst>
                              <a:path w="33001" h="108661">
                                <a:moveTo>
                                  <a:pt x="0" y="0"/>
                                </a:moveTo>
                                <a:lnTo>
                                  <a:pt x="33001" y="0"/>
                                </a:lnTo>
                                <a:lnTo>
                                  <a:pt x="33001" y="108661"/>
                                </a:lnTo>
                                <a:lnTo>
                                  <a:pt x="0" y="108661"/>
                                </a:lnTo>
                                <a:lnTo>
                                  <a:pt x="0" y="97803"/>
                                </a:lnTo>
                                <a:lnTo>
                                  <a:pt x="22142" y="97803"/>
                                </a:lnTo>
                                <a:lnTo>
                                  <a:pt x="22142" y="10858"/>
                                </a:lnTo>
                                <a:lnTo>
                                  <a:pt x="0" y="10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C12CFA" id="Group 21411" o:spid="_x0000_s1045" style="position:absolute;left:0;text-align:left;margin-left:0;margin-top:0;width:612pt;height:11in;z-index:251658241;mso-position-horizontal-relative:page;mso-position-vertical-relative:page" coordsize="7772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">
                <v:shape id="Shape 32021" o:spid="_x0000_s1046" style="position:absolute;width:77724;height:27143;visibility:visible;mso-wrap-style:square;v-text-anchor:top" coordsize="7772400,271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" path="m,l7772400,r,2714396l,2714396,,e" fillcolor="#d8651e" stroked="f" strokeweight="0">
                  <v:stroke miterlimit="83231f" joinstyle="miter"/>
                  <v:path arrowok="t" textboxrect="0,0,7772400,2714396"/>
                </v:shape>
                <v:shape id="Shape 32022" o:spid="_x0000_s1047" style="position:absolute;top:26513;width:77724;height:74071;visibility:visible;mso-wrap-style:square;v-text-anchor:top" coordsize="7772400,7407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" path="m,l7772400,r,7407009l,7407009,,e" fillcolor="#fdbe10" stroked="f" strokeweight="0">
                  <v:stroke miterlimit="83231f" joinstyle="miter"/>
                  <v:path arrowok="t" textboxrect="0,0,7772400,7407009"/>
                </v:shape>
                <v:rect id="Rectangle 2195" o:spid="_x0000_s1048" style="position:absolute;left:4884;top:97533;width:376;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45DB1B97" w14:textId="77777777" w:rsidR="000B187D" w:rsidRDefault="00640294">
                        <w:pPr>
                          <w:spacing w:after="160" w:line="259" w:lineRule="auto"/>
                        </w:pPr>
                        <w:r>
                          <w:rPr>
                            <w:b/>
                            <w:sz w:val="16"/>
                          </w:rPr>
                          <w:t xml:space="preserve"> </w:t>
                        </w:r>
                      </w:p>
                    </w:txbxContent>
                  </v:textbox>
                </v:rect>
                <v:rect id="Rectangle 2196" o:spid="_x0000_s1049" style="position:absolute;left:66632;top:78183;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7B26CE74" w14:textId="77777777" w:rsidR="000B187D" w:rsidRDefault="00640294">
                        <w:pPr>
                          <w:spacing w:after="160" w:line="259" w:lineRule="auto"/>
                        </w:pPr>
                        <w:r>
                          <w:rPr>
                            <w:sz w:val="16"/>
                          </w:rPr>
                          <w:t xml:space="preserve"> </w:t>
                        </w:r>
                      </w:p>
                    </w:txbxContent>
                  </v:textbox>
                </v:rect>
                <v:rect id="Rectangle 2197" o:spid="_x0000_s1050" style="position:absolute;left:67517;top:79402;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028AE1A5" w14:textId="77777777" w:rsidR="000B187D" w:rsidRDefault="00640294">
                        <w:pPr>
                          <w:spacing w:after="160" w:line="259" w:lineRule="auto"/>
                        </w:pPr>
                        <w:r>
                          <w:rPr>
                            <w:sz w:val="16"/>
                          </w:rPr>
                          <w:t xml:space="preserve"> </w:t>
                        </w:r>
                      </w:p>
                    </w:txbxContent>
                  </v:textbox>
                </v:rect>
                <v:rect id="Rectangle 2198" o:spid="_x0000_s1051" style="position:absolute;left:70324;top:82561;width:376;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6DB76946" w14:textId="77777777" w:rsidR="000B187D" w:rsidRDefault="00640294">
                        <w:pPr>
                          <w:spacing w:after="160" w:line="259" w:lineRule="auto"/>
                        </w:pPr>
                        <w:r>
                          <w:rPr>
                            <w:sz w:val="16"/>
                          </w:rPr>
                          <w:t xml:space="preserve"> </w:t>
                        </w:r>
                      </w:p>
                    </w:txbxContent>
                  </v:textbox>
                </v:rect>
                <v:rect id="Rectangle 2199" o:spid="_x0000_s1052" style="position:absolute;left:69732;top:83780;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515ACE46" w14:textId="77777777" w:rsidR="000B187D" w:rsidRDefault="00640294">
                        <w:pPr>
                          <w:spacing w:after="160" w:line="259" w:lineRule="auto"/>
                        </w:pPr>
                        <w:r>
                          <w:rPr>
                            <w:sz w:val="16"/>
                          </w:rPr>
                          <w:t xml:space="preserve"> </w:t>
                        </w:r>
                      </w:p>
                    </w:txbxContent>
                  </v:textbox>
                </v:rect>
                <v:rect id="Rectangle 2200" o:spid="_x0000_s1053" style="position:absolute;left:68938;top:84999;width:376;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06C65744" w14:textId="77777777" w:rsidR="000B187D" w:rsidRDefault="00640294">
                        <w:pPr>
                          <w:spacing w:after="160" w:line="259" w:lineRule="auto"/>
                        </w:pPr>
                        <w:r>
                          <w:rPr>
                            <w:sz w:val="16"/>
                          </w:rPr>
                          <w:t xml:space="preserve"> </w:t>
                        </w:r>
                      </w:p>
                    </w:txbxContent>
                  </v:textbox>
                </v:rect>
                <v:rect id="Rectangle 2201" o:spid="_x0000_s1054" style="position:absolute;left:71760;top:86218;width:37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02D86660" w14:textId="77777777" w:rsidR="000B187D" w:rsidRDefault="00640294">
                        <w:pPr>
                          <w:spacing w:after="160" w:line="259" w:lineRule="auto"/>
                        </w:pPr>
                        <w:r>
                          <w:rPr>
                            <w:sz w:val="16"/>
                          </w:rPr>
                          <w:t xml:space="preserve"> </w:t>
                        </w:r>
                      </w:p>
                    </w:txbxContent>
                  </v:textbox>
                </v:rect>
                <v:rect id="Rectangle 2202" o:spid="_x0000_s1055" style="position:absolute;left:70434;top:87438;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138DCC4E" w14:textId="77777777" w:rsidR="000B187D" w:rsidRDefault="00640294">
                        <w:pPr>
                          <w:spacing w:after="160" w:line="259" w:lineRule="auto"/>
                        </w:pPr>
                        <w:r>
                          <w:rPr>
                            <w:sz w:val="16"/>
                          </w:rPr>
                          <w:t xml:space="preserve"> </w:t>
                        </w:r>
                      </w:p>
                    </w:txbxContent>
                  </v:textbox>
                </v:rect>
                <v:rect id="Rectangle 2203" o:spid="_x0000_s1056" style="position:absolute;left:71502;top:88657;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53B5F1AD" w14:textId="77777777" w:rsidR="000B187D" w:rsidRDefault="00640294">
                        <w:pPr>
                          <w:spacing w:after="160" w:line="259" w:lineRule="auto"/>
                        </w:pPr>
                        <w:r>
                          <w:rPr>
                            <w:sz w:val="16"/>
                          </w:rPr>
                          <w:t xml:space="preserve"> </w:t>
                        </w:r>
                      </w:p>
                    </w:txbxContent>
                  </v:textbox>
                </v:rect>
                <v:rect id="Rectangle 2204" o:spid="_x0000_s1057" style="position:absolute;left:71266;top:89876;width:375;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173A03A9" w14:textId="77777777" w:rsidR="000B187D" w:rsidRDefault="00640294">
                        <w:pPr>
                          <w:spacing w:after="160" w:line="259" w:lineRule="auto"/>
                        </w:pPr>
                        <w:r>
                          <w:rPr>
                            <w:sz w:val="16"/>
                          </w:rPr>
                          <w:t xml:space="preserve"> </w:t>
                        </w:r>
                      </w:p>
                    </w:txbxContent>
                  </v:textbox>
                </v:rect>
                <v:rect id="Rectangle 2205" o:spid="_x0000_s1058" style="position:absolute;left:23400;top:75100;width:42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6E041EE2" w14:textId="77777777" w:rsidR="000B187D" w:rsidRDefault="00640294">
                        <w:pPr>
                          <w:spacing w:after="160" w:line="259" w:lineRule="auto"/>
                        </w:pPr>
                        <w:r>
                          <w:rPr>
                            <w:sz w:val="18"/>
                          </w:rPr>
                          <w:tab/>
                        </w:r>
                      </w:p>
                    </w:txbxContent>
                  </v:textbox>
                </v:rect>
                <v:rect id="Rectangle 2570" o:spid="_x0000_s1059" style="position:absolute;left:32890;top:75100;width:42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3C1605DC" w14:textId="77777777" w:rsidR="000B187D" w:rsidRDefault="00640294">
                        <w:pPr>
                          <w:spacing w:after="160" w:line="259" w:lineRule="auto"/>
                        </w:pPr>
                        <w:r>
                          <w:rPr>
                            <w:sz w:val="18"/>
                          </w:rPr>
                          <w:tab/>
                        </w:r>
                      </w:p>
                    </w:txbxContent>
                  </v:textbox>
                </v:rect>
                <v:rect id="Rectangle 2569" o:spid="_x0000_s1060" style="position:absolute;left:30422;top:75100;width:42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73653246" w14:textId="77777777" w:rsidR="000B187D" w:rsidRDefault="00640294">
                        <w:pPr>
                          <w:spacing w:after="160" w:line="259" w:lineRule="auto"/>
                        </w:pPr>
                        <w:r>
                          <w:rPr>
                            <w:sz w:val="18"/>
                          </w:rPr>
                          <w:tab/>
                        </w:r>
                      </w:p>
                    </w:txbxContent>
                  </v:textbox>
                </v:rect>
                <v:rect id="Rectangle 2207" o:spid="_x0000_s1061" style="position:absolute;left:21122;top:4540;width:20375;height:4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0CB0EE27" w14:textId="77777777" w:rsidR="000B187D" w:rsidRDefault="00640294">
                        <w:pPr>
                          <w:spacing w:after="160" w:line="259" w:lineRule="auto"/>
                        </w:pPr>
                        <w:r>
                          <w:rPr>
                            <w:color w:val="FFFFFF"/>
                            <w:w w:val="103"/>
                            <w:sz w:val="48"/>
                          </w:rPr>
                          <w:t>About</w:t>
                        </w:r>
                        <w:r>
                          <w:rPr>
                            <w:color w:val="FFFFFF"/>
                            <w:spacing w:val="-13"/>
                            <w:w w:val="103"/>
                            <w:sz w:val="48"/>
                          </w:rPr>
                          <w:t xml:space="preserve"> </w:t>
                        </w:r>
                        <w:r>
                          <w:rPr>
                            <w:color w:val="FFFFFF"/>
                            <w:w w:val="103"/>
                            <w:sz w:val="48"/>
                          </w:rPr>
                          <w:t>PwC</w:t>
                        </w:r>
                        <w:r>
                          <w:rPr>
                            <w:color w:val="FFFFFF"/>
                            <w:spacing w:val="-13"/>
                            <w:w w:val="103"/>
                            <w:sz w:val="48"/>
                          </w:rPr>
                          <w:t xml:space="preserve"> </w:t>
                        </w:r>
                      </w:p>
                    </w:txbxContent>
                  </v:textbox>
                </v:rect>
                <v:rect id="Rectangle 2208" o:spid="_x0000_s1062" style="position:absolute;left:21122;top:9813;width:6497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5A72851F" w14:textId="77777777" w:rsidR="000B187D" w:rsidRDefault="00640294">
                        <w:pPr>
                          <w:spacing w:after="160" w:line="259" w:lineRule="auto"/>
                        </w:pPr>
                        <w:r>
                          <w:rPr>
                            <w:color w:val="FFFFFF"/>
                            <w:sz w:val="22"/>
                          </w:rPr>
                          <w:t xml:space="preserve">At PwC, our purpose is to build trust in society and solve important problems. </w:t>
                        </w:r>
                      </w:p>
                    </w:txbxContent>
                  </v:textbox>
                </v:rect>
                <v:rect id="Rectangle 2209" o:spid="_x0000_s1063" style="position:absolute;left:21122;top:11592;width:471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54E5812B" w14:textId="77777777" w:rsidR="000B187D" w:rsidRDefault="00640294">
                        <w:pPr>
                          <w:spacing w:after="160" w:line="259" w:lineRule="auto"/>
                        </w:pPr>
                        <w:r>
                          <w:rPr>
                            <w:color w:val="FFFFFF"/>
                            <w:sz w:val="22"/>
                          </w:rPr>
                          <w:t>We’re</w:t>
                        </w:r>
                      </w:p>
                    </w:txbxContent>
                  </v:textbox>
                </v:rect>
                <v:rect id="Rectangle 2210" o:spid="_x0000_s1064" style="position:absolute;left:24665;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25F70570" w14:textId="77777777" w:rsidR="000B187D" w:rsidRDefault="00640294">
                        <w:pPr>
                          <w:spacing w:after="160" w:line="259" w:lineRule="auto"/>
                        </w:pPr>
                        <w:r>
                          <w:rPr>
                            <w:sz w:val="22"/>
                          </w:rPr>
                          <w:tab/>
                        </w:r>
                      </w:p>
                    </w:txbxContent>
                  </v:textbox>
                </v:rect>
                <v:rect id="Rectangle 2211" o:spid="_x0000_s1065" style="position:absolute;left:24665;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4030BAC6" w14:textId="77777777" w:rsidR="000B187D" w:rsidRDefault="00640294">
                        <w:pPr>
                          <w:spacing w:after="160" w:line="259" w:lineRule="auto"/>
                        </w:pPr>
                        <w:r>
                          <w:rPr>
                            <w:color w:val="FFFFFF"/>
                            <w:sz w:val="22"/>
                          </w:rPr>
                          <w:t xml:space="preserve"> </w:t>
                        </w:r>
                      </w:p>
                    </w:txbxContent>
                  </v:textbox>
                </v:rect>
                <v:rect id="Rectangle 2212" o:spid="_x0000_s1066" style="position:absolute;left:25053;top:11592;width:998;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6BA75800" w14:textId="77777777" w:rsidR="000B187D" w:rsidRDefault="00640294">
                        <w:pPr>
                          <w:spacing w:after="160" w:line="259" w:lineRule="auto"/>
                        </w:pPr>
                        <w:r>
                          <w:rPr>
                            <w:color w:val="FFFFFF"/>
                            <w:sz w:val="22"/>
                          </w:rPr>
                          <w:t>a</w:t>
                        </w:r>
                      </w:p>
                    </w:txbxContent>
                  </v:textbox>
                </v:rect>
                <v:rect id="Rectangle 2213" o:spid="_x0000_s1067" style="position:absolute;left:25803;top:11968;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13751F51" w14:textId="77777777" w:rsidR="000B187D" w:rsidRDefault="00640294">
                        <w:pPr>
                          <w:spacing w:after="160" w:line="259" w:lineRule="auto"/>
                        </w:pPr>
                        <w:r>
                          <w:rPr>
                            <w:color w:val="FFFFFF"/>
                            <w:sz w:val="22"/>
                          </w:rPr>
                          <w:t xml:space="preserve"> </w:t>
                        </w:r>
                      </w:p>
                    </w:txbxContent>
                  </v:textbox>
                </v:rect>
                <v:rect id="Rectangle 2214" o:spid="_x0000_s1068" style="position:absolute;left:25803;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0660BB99" w14:textId="77777777" w:rsidR="000B187D" w:rsidRDefault="00640294">
                        <w:pPr>
                          <w:spacing w:after="160" w:line="259" w:lineRule="auto"/>
                        </w:pPr>
                        <w:r>
                          <w:rPr>
                            <w:sz w:val="22"/>
                          </w:rPr>
                          <w:tab/>
                        </w:r>
                      </w:p>
                    </w:txbxContent>
                  </v:textbox>
                </v:rect>
                <v:rect id="Rectangle 2215" o:spid="_x0000_s1069" style="position:absolute;left:26192;top:11592;width:66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1898564" w14:textId="77777777" w:rsidR="000B187D" w:rsidRDefault="00640294">
                        <w:pPr>
                          <w:spacing w:after="160" w:line="259" w:lineRule="auto"/>
                        </w:pPr>
                        <w:r>
                          <w:rPr>
                            <w:color w:val="FFFFFF"/>
                            <w:sz w:val="22"/>
                          </w:rPr>
                          <w:t>network</w:t>
                        </w:r>
                      </w:p>
                    </w:txbxContent>
                  </v:textbox>
                </v:rect>
                <v:rect id="Rectangle 2216" o:spid="_x0000_s1070" style="position:absolute;left:31210;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3A6F6D34" w14:textId="77777777" w:rsidR="000B187D" w:rsidRDefault="00640294">
                        <w:pPr>
                          <w:spacing w:after="160" w:line="259" w:lineRule="auto"/>
                        </w:pPr>
                        <w:r>
                          <w:rPr>
                            <w:sz w:val="22"/>
                          </w:rPr>
                          <w:tab/>
                        </w:r>
                      </w:p>
                    </w:txbxContent>
                  </v:textbox>
                </v:rect>
                <v:rect id="Rectangle 2217" o:spid="_x0000_s1071" style="position:absolute;left:31210;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7804B6FA" w14:textId="77777777" w:rsidR="000B187D" w:rsidRDefault="00640294">
                        <w:pPr>
                          <w:spacing w:after="160" w:line="259" w:lineRule="auto"/>
                        </w:pPr>
                        <w:r>
                          <w:rPr>
                            <w:color w:val="FFFFFF"/>
                            <w:sz w:val="22"/>
                          </w:rPr>
                          <w:t xml:space="preserve"> </w:t>
                        </w:r>
                      </w:p>
                    </w:txbxContent>
                  </v:textbox>
                </v:rect>
                <v:rect id="Rectangle 2218" o:spid="_x0000_s1072" style="position:absolute;left:31598;top:11592;width:16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77A8552C" w14:textId="77777777" w:rsidR="000B187D" w:rsidRDefault="00640294">
                        <w:pPr>
                          <w:spacing w:after="160" w:line="259" w:lineRule="auto"/>
                        </w:pPr>
                        <w:r>
                          <w:rPr>
                            <w:color w:val="FFFFFF"/>
                            <w:sz w:val="22"/>
                          </w:rPr>
                          <w:t>of</w:t>
                        </w:r>
                      </w:p>
                    </w:txbxContent>
                  </v:textbox>
                </v:rect>
                <v:rect id="Rectangle 2219" o:spid="_x0000_s1073" style="position:absolute;left:32814;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7BE23875" w14:textId="77777777" w:rsidR="000B187D" w:rsidRDefault="00640294">
                        <w:pPr>
                          <w:spacing w:after="160" w:line="259" w:lineRule="auto"/>
                        </w:pPr>
                        <w:r>
                          <w:rPr>
                            <w:color w:val="FFFFFF"/>
                            <w:sz w:val="22"/>
                          </w:rPr>
                          <w:t xml:space="preserve"> </w:t>
                        </w:r>
                      </w:p>
                    </w:txbxContent>
                  </v:textbox>
                </v:rect>
                <v:rect id="Rectangle 2220" o:spid="_x0000_s1074" style="position:absolute;left:32814;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0DF7EAFC" w14:textId="77777777" w:rsidR="000B187D" w:rsidRDefault="00640294">
                        <w:pPr>
                          <w:spacing w:after="160" w:line="259" w:lineRule="auto"/>
                        </w:pPr>
                        <w:r>
                          <w:rPr>
                            <w:sz w:val="22"/>
                          </w:rPr>
                          <w:tab/>
                        </w:r>
                      </w:p>
                    </w:txbxContent>
                  </v:textbox>
                </v:rect>
                <v:rect id="Rectangle 2221" o:spid="_x0000_s1075" style="position:absolute;left:33202;top:11592;width:409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0EBAD543" w14:textId="77777777" w:rsidR="000B187D" w:rsidRDefault="00640294">
                        <w:pPr>
                          <w:spacing w:after="160" w:line="259" w:lineRule="auto"/>
                        </w:pPr>
                        <w:r>
                          <w:rPr>
                            <w:color w:val="FFFFFF"/>
                            <w:sz w:val="22"/>
                          </w:rPr>
                          <w:t>firms</w:t>
                        </w:r>
                      </w:p>
                    </w:txbxContent>
                  </v:textbox>
                </v:rect>
                <v:rect id="Rectangle 2222" o:spid="_x0000_s1076" style="position:absolute;left:36281;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3D46CB69" w14:textId="77777777" w:rsidR="000B187D" w:rsidRDefault="00640294">
                        <w:pPr>
                          <w:spacing w:after="160" w:line="259" w:lineRule="auto"/>
                        </w:pPr>
                        <w:r>
                          <w:rPr>
                            <w:color w:val="FFFFFF"/>
                            <w:sz w:val="22"/>
                          </w:rPr>
                          <w:t xml:space="preserve"> </w:t>
                        </w:r>
                      </w:p>
                    </w:txbxContent>
                  </v:textbox>
                </v:rect>
                <v:rect id="Rectangle 2223" o:spid="_x0000_s1077" style="position:absolute;left:36281;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053BBAD9" w14:textId="77777777" w:rsidR="000B187D" w:rsidRDefault="00640294">
                        <w:pPr>
                          <w:spacing w:after="160" w:line="259" w:lineRule="auto"/>
                        </w:pPr>
                        <w:r>
                          <w:rPr>
                            <w:sz w:val="22"/>
                          </w:rPr>
                          <w:tab/>
                        </w:r>
                      </w:p>
                    </w:txbxContent>
                  </v:textbox>
                </v:rect>
                <v:rect id="Rectangle 2224" o:spid="_x0000_s1078" style="position:absolute;left:36669;top:11592;width:144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2A944FCE" w14:textId="77777777" w:rsidR="000B187D" w:rsidRDefault="00640294">
                        <w:pPr>
                          <w:spacing w:after="160" w:line="259" w:lineRule="auto"/>
                        </w:pPr>
                        <w:r>
                          <w:rPr>
                            <w:color w:val="FFFFFF"/>
                            <w:sz w:val="22"/>
                          </w:rPr>
                          <w:t>in</w:t>
                        </w:r>
                      </w:p>
                    </w:txbxContent>
                  </v:textbox>
                </v:rect>
                <v:rect id="Rectangle 2225" o:spid="_x0000_s1079" style="position:absolute;left:37756;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523DBEA0" w14:textId="77777777" w:rsidR="000B187D" w:rsidRDefault="00640294">
                        <w:pPr>
                          <w:spacing w:after="160" w:line="259" w:lineRule="auto"/>
                        </w:pPr>
                        <w:r>
                          <w:rPr>
                            <w:sz w:val="22"/>
                          </w:rPr>
                          <w:tab/>
                        </w:r>
                      </w:p>
                    </w:txbxContent>
                  </v:textbox>
                </v:rect>
                <v:rect id="Rectangle 2226" o:spid="_x0000_s1080" style="position:absolute;left:37756;top:11968;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5B734A12" w14:textId="77777777" w:rsidR="000B187D" w:rsidRDefault="00640294">
                        <w:pPr>
                          <w:spacing w:after="160" w:line="259" w:lineRule="auto"/>
                        </w:pPr>
                        <w:r>
                          <w:rPr>
                            <w:color w:val="FFFFFF"/>
                            <w:sz w:val="22"/>
                          </w:rPr>
                          <w:t xml:space="preserve"> </w:t>
                        </w:r>
                      </w:p>
                    </w:txbxContent>
                  </v:textbox>
                </v:rect>
                <v:rect id="Rectangle 2227" o:spid="_x0000_s1081" style="position:absolute;left:38145;top:11592;width:309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6073C81D" w14:textId="77777777" w:rsidR="000B187D" w:rsidRDefault="00640294">
                        <w:pPr>
                          <w:spacing w:after="160" w:line="259" w:lineRule="auto"/>
                        </w:pPr>
                        <w:r>
                          <w:rPr>
                            <w:color w:val="FFFFFF"/>
                            <w:sz w:val="22"/>
                          </w:rPr>
                          <w:t>152</w:t>
                        </w:r>
                      </w:p>
                    </w:txbxContent>
                  </v:textbox>
                </v:rect>
                <v:rect id="Rectangle 2228" o:spid="_x0000_s1082" style="position:absolute;left:40475;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6F4A3906" w14:textId="77777777" w:rsidR="000B187D" w:rsidRDefault="00640294">
                        <w:pPr>
                          <w:spacing w:after="160" w:line="259" w:lineRule="auto"/>
                        </w:pPr>
                        <w:r>
                          <w:rPr>
                            <w:sz w:val="22"/>
                          </w:rPr>
                          <w:tab/>
                        </w:r>
                      </w:p>
                    </w:txbxContent>
                  </v:textbox>
                </v:rect>
                <v:rect id="Rectangle 2229" o:spid="_x0000_s1083" style="position:absolute;left:40475;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2EEAC6ED" w14:textId="77777777" w:rsidR="000B187D" w:rsidRDefault="00640294">
                        <w:pPr>
                          <w:spacing w:after="160" w:line="259" w:lineRule="auto"/>
                        </w:pPr>
                        <w:r>
                          <w:rPr>
                            <w:color w:val="FFFFFF"/>
                            <w:sz w:val="22"/>
                          </w:rPr>
                          <w:t xml:space="preserve"> </w:t>
                        </w:r>
                      </w:p>
                    </w:txbxContent>
                  </v:textbox>
                </v:rect>
                <v:rect id="Rectangle 2230" o:spid="_x0000_s1084" style="position:absolute;left:40863;top:11592;width:767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0B3708D7" w14:textId="77777777" w:rsidR="000B187D" w:rsidRDefault="00640294">
                        <w:pPr>
                          <w:spacing w:after="160" w:line="259" w:lineRule="auto"/>
                        </w:pPr>
                        <w:r>
                          <w:rPr>
                            <w:color w:val="FFFFFF"/>
                            <w:sz w:val="22"/>
                          </w:rPr>
                          <w:t>countries</w:t>
                        </w:r>
                      </w:p>
                    </w:txbxContent>
                  </v:textbox>
                </v:rect>
                <v:rect id="Rectangle 2231" o:spid="_x0000_s1085" style="position:absolute;left:46633;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0EA73375" w14:textId="77777777" w:rsidR="000B187D" w:rsidRDefault="00640294">
                        <w:pPr>
                          <w:spacing w:after="160" w:line="259" w:lineRule="auto"/>
                        </w:pPr>
                        <w:r>
                          <w:rPr>
                            <w:color w:val="FFFFFF"/>
                            <w:sz w:val="22"/>
                          </w:rPr>
                          <w:t xml:space="preserve"> </w:t>
                        </w:r>
                      </w:p>
                    </w:txbxContent>
                  </v:textbox>
                </v:rect>
                <v:rect id="Rectangle 2232" o:spid="_x0000_s1086" style="position:absolute;left:46633;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707C2D40" w14:textId="77777777" w:rsidR="000B187D" w:rsidRDefault="00640294">
                        <w:pPr>
                          <w:spacing w:after="160" w:line="259" w:lineRule="auto"/>
                        </w:pPr>
                        <w:r>
                          <w:rPr>
                            <w:sz w:val="22"/>
                          </w:rPr>
                          <w:tab/>
                        </w:r>
                      </w:p>
                    </w:txbxContent>
                  </v:textbox>
                </v:rect>
                <v:rect id="Rectangle 2233" o:spid="_x0000_s1087" style="position:absolute;left:47021;top:11592;width:343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C647BAF" w14:textId="77777777" w:rsidR="000B187D" w:rsidRDefault="00640294">
                        <w:pPr>
                          <w:spacing w:after="160" w:line="259" w:lineRule="auto"/>
                        </w:pPr>
                        <w:r>
                          <w:rPr>
                            <w:color w:val="FFFFFF"/>
                            <w:sz w:val="22"/>
                          </w:rPr>
                          <w:t>with</w:t>
                        </w:r>
                      </w:p>
                    </w:txbxContent>
                  </v:textbox>
                </v:rect>
                <v:rect id="Rectangle 2234" o:spid="_x0000_s1088" style="position:absolute;left:49607;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43755273" w14:textId="77777777" w:rsidR="000B187D" w:rsidRDefault="00640294">
                        <w:pPr>
                          <w:spacing w:after="160" w:line="259" w:lineRule="auto"/>
                        </w:pPr>
                        <w:r>
                          <w:rPr>
                            <w:color w:val="FFFFFF"/>
                            <w:sz w:val="22"/>
                          </w:rPr>
                          <w:t xml:space="preserve"> </w:t>
                        </w:r>
                      </w:p>
                    </w:txbxContent>
                  </v:textbox>
                </v:rect>
                <v:rect id="Rectangle 2235" o:spid="_x0000_s1089" style="position:absolute;left:49607;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2C2880FB" w14:textId="77777777" w:rsidR="000B187D" w:rsidRDefault="00640294">
                        <w:pPr>
                          <w:spacing w:after="160" w:line="259" w:lineRule="auto"/>
                        </w:pPr>
                        <w:r>
                          <w:rPr>
                            <w:sz w:val="22"/>
                          </w:rPr>
                          <w:tab/>
                        </w:r>
                      </w:p>
                    </w:txbxContent>
                  </v:textbox>
                </v:rect>
                <v:rect id="Rectangle 2236" o:spid="_x0000_s1090" style="position:absolute;left:49995;top:11592;width:3612;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0A68293A" w14:textId="77777777" w:rsidR="000B187D" w:rsidRDefault="00640294">
                        <w:pPr>
                          <w:spacing w:after="160" w:line="259" w:lineRule="auto"/>
                        </w:pPr>
                        <w:r>
                          <w:rPr>
                            <w:color w:val="FFFFFF"/>
                            <w:sz w:val="22"/>
                          </w:rPr>
                          <w:t>over</w:t>
                        </w:r>
                      </w:p>
                    </w:txbxContent>
                  </v:textbox>
                </v:rect>
                <v:rect id="Rectangle 2237" o:spid="_x0000_s1091" style="position:absolute;left:52711;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4B168BA3" w14:textId="77777777" w:rsidR="000B187D" w:rsidRDefault="00640294">
                        <w:pPr>
                          <w:spacing w:after="160" w:line="259" w:lineRule="auto"/>
                        </w:pPr>
                        <w:r>
                          <w:rPr>
                            <w:sz w:val="22"/>
                          </w:rPr>
                          <w:tab/>
                        </w:r>
                      </w:p>
                    </w:txbxContent>
                  </v:textbox>
                </v:rect>
                <v:rect id="Rectangle 2238" o:spid="_x0000_s1092" style="position:absolute;left:52711;top:11968;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5169D6BF" w14:textId="77777777" w:rsidR="000B187D" w:rsidRDefault="00640294">
                        <w:pPr>
                          <w:spacing w:after="160" w:line="259" w:lineRule="auto"/>
                        </w:pPr>
                        <w:r>
                          <w:rPr>
                            <w:color w:val="FFFFFF"/>
                            <w:sz w:val="22"/>
                          </w:rPr>
                          <w:t xml:space="preserve"> </w:t>
                        </w:r>
                      </w:p>
                    </w:txbxContent>
                  </v:textbox>
                </v:rect>
                <v:rect id="Rectangle 2239" o:spid="_x0000_s1093" style="position:absolute;left:53099;top:11592;width:6715;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58AF6F33" w14:textId="77777777" w:rsidR="000B187D" w:rsidRDefault="00640294">
                        <w:pPr>
                          <w:spacing w:after="160" w:line="259" w:lineRule="auto"/>
                        </w:pPr>
                        <w:r>
                          <w:rPr>
                            <w:color w:val="FFFFFF"/>
                            <w:sz w:val="22"/>
                          </w:rPr>
                          <w:t>328,000</w:t>
                        </w:r>
                      </w:p>
                    </w:txbxContent>
                  </v:textbox>
                </v:rect>
                <v:rect id="Rectangle 2240" o:spid="_x0000_s1094" style="position:absolute;left:58148;top:11592;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76C3545B" w14:textId="77777777" w:rsidR="000B187D" w:rsidRDefault="00640294">
                        <w:pPr>
                          <w:spacing w:after="160" w:line="259" w:lineRule="auto"/>
                        </w:pPr>
                        <w:r>
                          <w:rPr>
                            <w:sz w:val="22"/>
                          </w:rPr>
                          <w:tab/>
                        </w:r>
                      </w:p>
                    </w:txbxContent>
                  </v:textbox>
                </v:rect>
                <v:rect id="Rectangle 2241" o:spid="_x0000_s1095" style="position:absolute;left:58148;top:11968;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087C6556" w14:textId="77777777" w:rsidR="000B187D" w:rsidRDefault="00640294">
                        <w:pPr>
                          <w:spacing w:after="160" w:line="259" w:lineRule="auto"/>
                        </w:pPr>
                        <w:r>
                          <w:rPr>
                            <w:color w:val="FFFFFF"/>
                            <w:sz w:val="22"/>
                          </w:rPr>
                          <w:t xml:space="preserve"> </w:t>
                        </w:r>
                      </w:p>
                    </w:txbxContent>
                  </v:textbox>
                </v:rect>
                <v:rect id="Rectangle 2242" o:spid="_x0000_s1096" style="position:absolute;left:58537;top:11592;width:5678;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189B6A8C" w14:textId="77777777" w:rsidR="000B187D" w:rsidRDefault="00640294">
                        <w:pPr>
                          <w:spacing w:after="160" w:line="259" w:lineRule="auto"/>
                        </w:pPr>
                        <w:r>
                          <w:rPr>
                            <w:color w:val="FFFFFF"/>
                            <w:sz w:val="22"/>
                          </w:rPr>
                          <w:t>people</w:t>
                        </w:r>
                      </w:p>
                    </w:txbxContent>
                  </v:textbox>
                </v:rect>
                <v:rect id="Rectangle 2243" o:spid="_x0000_s1097" style="position:absolute;left:62806;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1DF8E7D1" w14:textId="77777777" w:rsidR="000B187D" w:rsidRDefault="00640294">
                        <w:pPr>
                          <w:spacing w:after="160" w:line="259" w:lineRule="auto"/>
                        </w:pPr>
                        <w:r>
                          <w:rPr>
                            <w:color w:val="FFFFFF"/>
                            <w:sz w:val="22"/>
                          </w:rPr>
                          <w:t xml:space="preserve"> </w:t>
                        </w:r>
                      </w:p>
                    </w:txbxContent>
                  </v:textbox>
                </v:rect>
                <v:rect id="Rectangle 2244" o:spid="_x0000_s1098" style="position:absolute;left:62806;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2B84DAE7" w14:textId="77777777" w:rsidR="000B187D" w:rsidRDefault="00640294">
                        <w:pPr>
                          <w:spacing w:after="160" w:line="259" w:lineRule="auto"/>
                        </w:pPr>
                        <w:r>
                          <w:rPr>
                            <w:sz w:val="22"/>
                          </w:rPr>
                          <w:tab/>
                        </w:r>
                      </w:p>
                    </w:txbxContent>
                  </v:textbox>
                </v:rect>
                <v:rect id="Rectangle 2245" o:spid="_x0000_s1099" style="position:absolute;left:63194;top:11592;width:3508;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6D368A70" w14:textId="77777777" w:rsidR="000B187D" w:rsidRDefault="00640294">
                        <w:pPr>
                          <w:spacing w:after="160" w:line="259" w:lineRule="auto"/>
                        </w:pPr>
                        <w:r>
                          <w:rPr>
                            <w:color w:val="FFFFFF"/>
                            <w:sz w:val="22"/>
                          </w:rPr>
                          <w:t>who</w:t>
                        </w:r>
                      </w:p>
                    </w:txbxContent>
                  </v:textbox>
                </v:rect>
                <v:rect id="Rectangle 2246" o:spid="_x0000_s1100" style="position:absolute;left:65832;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5AC0FA6F" w14:textId="77777777" w:rsidR="000B187D" w:rsidRDefault="00640294">
                        <w:pPr>
                          <w:spacing w:after="160" w:line="259" w:lineRule="auto"/>
                        </w:pPr>
                        <w:r>
                          <w:rPr>
                            <w:sz w:val="22"/>
                          </w:rPr>
                          <w:tab/>
                        </w:r>
                      </w:p>
                    </w:txbxContent>
                  </v:textbox>
                </v:rect>
                <v:rect id="Rectangle 2247" o:spid="_x0000_s1101" style="position:absolute;left:65832;top:11968;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197D626F" w14:textId="77777777" w:rsidR="000B187D" w:rsidRDefault="00640294">
                        <w:pPr>
                          <w:spacing w:after="160" w:line="259" w:lineRule="auto"/>
                        </w:pPr>
                        <w:r>
                          <w:rPr>
                            <w:color w:val="FFFFFF"/>
                            <w:sz w:val="22"/>
                          </w:rPr>
                          <w:t xml:space="preserve"> </w:t>
                        </w:r>
                      </w:p>
                    </w:txbxContent>
                  </v:textbox>
                </v:rect>
                <v:rect id="Rectangle 2248" o:spid="_x0000_s1102" style="position:absolute;left:66220;top:11592;width:258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064B0E76" w14:textId="77777777" w:rsidR="000B187D" w:rsidRDefault="00640294">
                        <w:pPr>
                          <w:spacing w:after="160" w:line="259" w:lineRule="auto"/>
                        </w:pPr>
                        <w:r>
                          <w:rPr>
                            <w:color w:val="FFFFFF"/>
                            <w:sz w:val="22"/>
                          </w:rPr>
                          <w:t>are</w:t>
                        </w:r>
                      </w:p>
                    </w:txbxContent>
                  </v:textbox>
                </v:rect>
                <v:rect id="Rectangle 2249" o:spid="_x0000_s1103" style="position:absolute;left:68161;top:11592;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452A0BAC" w14:textId="77777777" w:rsidR="000B187D" w:rsidRDefault="00640294">
                        <w:pPr>
                          <w:spacing w:after="160" w:line="259" w:lineRule="auto"/>
                        </w:pPr>
                        <w:r>
                          <w:rPr>
                            <w:sz w:val="22"/>
                          </w:rPr>
                          <w:tab/>
                        </w:r>
                      </w:p>
                    </w:txbxContent>
                  </v:textbox>
                </v:rect>
                <v:rect id="Rectangle 2250" o:spid="_x0000_s1104" style="position:absolute;left:21122;top:13370;width:6700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433C2B38" w14:textId="77777777" w:rsidR="000B187D" w:rsidRDefault="00640294">
                        <w:pPr>
                          <w:spacing w:after="160" w:line="259" w:lineRule="auto"/>
                        </w:pPr>
                        <w:r>
                          <w:rPr>
                            <w:color w:val="FFFFFF"/>
                            <w:sz w:val="22"/>
                          </w:rPr>
                          <w:t xml:space="preserve">committed to delivering quality in assurance, advisory and tax services. Find out </w:t>
                        </w:r>
                      </w:p>
                    </w:txbxContent>
                  </v:textbox>
                </v:rect>
                <v:rect id="Rectangle 2369" o:spid="_x0000_s1105" style="position:absolute;left:21122;top:15149;width:4377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625E385E" w14:textId="77777777" w:rsidR="000B187D" w:rsidRDefault="00640294">
                        <w:pPr>
                          <w:spacing w:after="160" w:line="259" w:lineRule="auto"/>
                        </w:pPr>
                        <w:r>
                          <w:rPr>
                            <w:color w:val="FFFFFF"/>
                            <w:sz w:val="22"/>
                          </w:rPr>
                          <w:t>more and tell us what matters to you by visiting us at</w:t>
                        </w:r>
                      </w:p>
                    </w:txbxContent>
                  </v:textbox>
                </v:rect>
                <v:rect id="Rectangle 2370" o:spid="_x0000_s1106" style="position:absolute;left:54038;top:15149;width:1334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096DE811" w14:textId="77777777" w:rsidR="000B187D" w:rsidRDefault="00D314AC">
                        <w:pPr>
                          <w:spacing w:after="160" w:line="259" w:lineRule="auto"/>
                        </w:pPr>
                        <w:hyperlink r:id="rId28">
                          <w:r w:rsidR="00640294">
                            <w:rPr>
                              <w:color w:val="FFFFFF"/>
                              <w:sz w:val="22"/>
                            </w:rPr>
                            <w:t xml:space="preserve"> www.pwc.com.</w:t>
                          </w:r>
                        </w:hyperlink>
                      </w:p>
                    </w:txbxContent>
                  </v:textbox>
                </v:rect>
                <v:rect id="Rectangle 2371" o:spid="_x0000_s1107" style="position:absolute;left:64073;top:15149;width:51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54863B65" w14:textId="77777777" w:rsidR="000B187D" w:rsidRDefault="00640294">
                        <w:pPr>
                          <w:spacing w:after="160" w:line="259" w:lineRule="auto"/>
                        </w:pPr>
                        <w:r>
                          <w:rPr>
                            <w:color w:val="FFFFFF"/>
                            <w:sz w:val="22"/>
                          </w:rPr>
                          <w:t xml:space="preserve"> </w:t>
                        </w:r>
                      </w:p>
                    </w:txbxContent>
                  </v:textbox>
                </v:rect>
                <v:rect id="Rectangle 2252" o:spid="_x0000_s1108" style="position:absolute;left:21122;top:17646;width:395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17791426" w14:textId="77777777" w:rsidR="000B187D" w:rsidRDefault="00640294">
                        <w:pPr>
                          <w:spacing w:after="160" w:line="259" w:lineRule="auto"/>
                        </w:pPr>
                        <w:r>
                          <w:rPr>
                            <w:color w:val="FFFFFF"/>
                            <w:sz w:val="22"/>
                          </w:rPr>
                          <w:t>PwC</w:t>
                        </w:r>
                      </w:p>
                    </w:txbxContent>
                  </v:textbox>
                </v:rect>
                <v:rect id="Rectangle 2253" o:spid="_x0000_s1109" style="position:absolute;left:24095;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6DA99202" w14:textId="77777777" w:rsidR="000B187D" w:rsidRDefault="00640294">
                        <w:pPr>
                          <w:spacing w:after="160" w:line="259" w:lineRule="auto"/>
                        </w:pPr>
                        <w:r>
                          <w:rPr>
                            <w:color w:val="FFFFFF"/>
                            <w:sz w:val="22"/>
                          </w:rPr>
                          <w:t xml:space="preserve"> </w:t>
                        </w:r>
                      </w:p>
                    </w:txbxContent>
                  </v:textbox>
                </v:rect>
                <v:rect id="Rectangle 2254" o:spid="_x0000_s1110" style="position:absolute;left:24095;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21D0337C" w14:textId="77777777" w:rsidR="000B187D" w:rsidRDefault="00640294">
                        <w:pPr>
                          <w:spacing w:after="160" w:line="259" w:lineRule="auto"/>
                        </w:pPr>
                        <w:r>
                          <w:rPr>
                            <w:sz w:val="22"/>
                          </w:rPr>
                          <w:tab/>
                        </w:r>
                      </w:p>
                    </w:txbxContent>
                  </v:textbox>
                </v:rect>
                <v:rect id="Rectangle 2255" o:spid="_x0000_s1111" style="position:absolute;left:24483;top:17646;width:4679;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6CA892AE" w14:textId="77777777" w:rsidR="000B187D" w:rsidRDefault="00640294">
                        <w:pPr>
                          <w:spacing w:after="160" w:line="259" w:lineRule="auto"/>
                        </w:pPr>
                        <w:r>
                          <w:rPr>
                            <w:color w:val="FFFFFF"/>
                            <w:sz w:val="22"/>
                          </w:rPr>
                          <w:t>refers</w:t>
                        </w:r>
                      </w:p>
                    </w:txbxContent>
                  </v:textbox>
                </v:rect>
                <v:rect id="Rectangle 2256" o:spid="_x0000_s1112" style="position:absolute;left:28001;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7684A5D7" w14:textId="77777777" w:rsidR="000B187D" w:rsidRDefault="00640294">
                        <w:pPr>
                          <w:spacing w:after="160" w:line="259" w:lineRule="auto"/>
                        </w:pPr>
                        <w:r>
                          <w:rPr>
                            <w:color w:val="FFFFFF"/>
                            <w:sz w:val="22"/>
                          </w:rPr>
                          <w:t xml:space="preserve"> </w:t>
                        </w:r>
                      </w:p>
                    </w:txbxContent>
                  </v:textbox>
                </v:rect>
                <v:rect id="Rectangle 2257" o:spid="_x0000_s1113" style="position:absolute;left:28001;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48DDA13C" w14:textId="77777777" w:rsidR="000B187D" w:rsidRDefault="00640294">
                        <w:pPr>
                          <w:spacing w:after="160" w:line="259" w:lineRule="auto"/>
                        </w:pPr>
                        <w:r>
                          <w:rPr>
                            <w:sz w:val="22"/>
                          </w:rPr>
                          <w:tab/>
                        </w:r>
                      </w:p>
                    </w:txbxContent>
                  </v:textbox>
                </v:rect>
                <v:rect id="Rectangle 2258" o:spid="_x0000_s1114" style="position:absolute;left:28389;top:17646;width:1652;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25B65930" w14:textId="77777777" w:rsidR="000B187D" w:rsidRDefault="00640294">
                        <w:pPr>
                          <w:spacing w:after="160" w:line="259" w:lineRule="auto"/>
                        </w:pPr>
                        <w:r>
                          <w:rPr>
                            <w:color w:val="FFFFFF"/>
                            <w:sz w:val="22"/>
                          </w:rPr>
                          <w:t>to</w:t>
                        </w:r>
                      </w:p>
                    </w:txbxContent>
                  </v:textbox>
                </v:rect>
                <v:rect id="Rectangle 2259" o:spid="_x0000_s1115" style="position:absolute;left:29631;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0D8099DE" w14:textId="77777777" w:rsidR="000B187D" w:rsidRDefault="00640294">
                        <w:pPr>
                          <w:spacing w:after="160" w:line="259" w:lineRule="auto"/>
                        </w:pPr>
                        <w:r>
                          <w:rPr>
                            <w:color w:val="FFFFFF"/>
                            <w:sz w:val="22"/>
                          </w:rPr>
                          <w:t xml:space="preserve"> </w:t>
                        </w:r>
                      </w:p>
                    </w:txbxContent>
                  </v:textbox>
                </v:rect>
                <v:rect id="Rectangle 2260" o:spid="_x0000_s1116" style="position:absolute;left:29631;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7D70EE17" w14:textId="77777777" w:rsidR="000B187D" w:rsidRDefault="00640294">
                        <w:pPr>
                          <w:spacing w:after="160" w:line="259" w:lineRule="auto"/>
                        </w:pPr>
                        <w:r>
                          <w:rPr>
                            <w:sz w:val="22"/>
                          </w:rPr>
                          <w:tab/>
                        </w:r>
                      </w:p>
                    </w:txbxContent>
                  </v:textbox>
                </v:rect>
                <v:rect id="Rectangle 2261" o:spid="_x0000_s1117" style="position:absolute;left:30020;top:17646;width:26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4EFE57FE" w14:textId="77777777" w:rsidR="000B187D" w:rsidRDefault="00640294">
                        <w:pPr>
                          <w:spacing w:after="160" w:line="259" w:lineRule="auto"/>
                        </w:pPr>
                        <w:r>
                          <w:rPr>
                            <w:color w:val="FFFFFF"/>
                            <w:sz w:val="22"/>
                          </w:rPr>
                          <w:t>the</w:t>
                        </w:r>
                      </w:p>
                    </w:txbxContent>
                  </v:textbox>
                </v:rect>
                <v:rect id="Rectangle 2262" o:spid="_x0000_s1118" style="position:absolute;left:31987;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3E8A4E9B" w14:textId="77777777" w:rsidR="000B187D" w:rsidRDefault="00640294">
                        <w:pPr>
                          <w:spacing w:after="160" w:line="259" w:lineRule="auto"/>
                        </w:pPr>
                        <w:r>
                          <w:rPr>
                            <w:sz w:val="22"/>
                          </w:rPr>
                          <w:tab/>
                        </w:r>
                      </w:p>
                    </w:txbxContent>
                  </v:textbox>
                </v:rect>
                <v:rect id="Rectangle 2263" o:spid="_x0000_s1119" style="position:absolute;left:31987;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3AE87EC1" w14:textId="77777777" w:rsidR="000B187D" w:rsidRDefault="00640294">
                        <w:pPr>
                          <w:spacing w:after="160" w:line="259" w:lineRule="auto"/>
                        </w:pPr>
                        <w:r>
                          <w:rPr>
                            <w:color w:val="FFFFFF"/>
                            <w:sz w:val="22"/>
                          </w:rPr>
                          <w:t xml:space="preserve"> </w:t>
                        </w:r>
                      </w:p>
                    </w:txbxContent>
                  </v:textbox>
                </v:rect>
                <v:rect id="Rectangle 2264" o:spid="_x0000_s1120" style="position:absolute;left:32375;top:17646;width:395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10BD48E4" w14:textId="77777777" w:rsidR="000B187D" w:rsidRDefault="00640294">
                        <w:pPr>
                          <w:spacing w:after="160" w:line="259" w:lineRule="auto"/>
                        </w:pPr>
                        <w:r>
                          <w:rPr>
                            <w:color w:val="FFFFFF"/>
                            <w:sz w:val="22"/>
                          </w:rPr>
                          <w:t>PwC</w:t>
                        </w:r>
                      </w:p>
                    </w:txbxContent>
                  </v:textbox>
                </v:rect>
                <v:rect id="Rectangle 2265" o:spid="_x0000_s1121" style="position:absolute;left:35348;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0A09B953" w14:textId="77777777" w:rsidR="000B187D" w:rsidRDefault="00640294">
                        <w:pPr>
                          <w:spacing w:after="160" w:line="259" w:lineRule="auto"/>
                        </w:pPr>
                        <w:r>
                          <w:rPr>
                            <w:color w:val="FFFFFF"/>
                            <w:sz w:val="22"/>
                          </w:rPr>
                          <w:t xml:space="preserve"> </w:t>
                        </w:r>
                      </w:p>
                    </w:txbxContent>
                  </v:textbox>
                </v:rect>
                <v:rect id="Rectangle 2266" o:spid="_x0000_s1122" style="position:absolute;left:35348;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4317BC86" w14:textId="77777777" w:rsidR="000B187D" w:rsidRDefault="00640294">
                        <w:pPr>
                          <w:spacing w:after="160" w:line="259" w:lineRule="auto"/>
                        </w:pPr>
                        <w:r>
                          <w:rPr>
                            <w:sz w:val="22"/>
                          </w:rPr>
                          <w:tab/>
                        </w:r>
                      </w:p>
                    </w:txbxContent>
                  </v:textbox>
                </v:rect>
                <v:rect id="Rectangle 2267" o:spid="_x0000_s1123" style="position:absolute;left:35736;top:17646;width:667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523E41F3" w14:textId="77777777" w:rsidR="000B187D" w:rsidRDefault="00640294">
                        <w:pPr>
                          <w:spacing w:after="160" w:line="259" w:lineRule="auto"/>
                        </w:pPr>
                        <w:r>
                          <w:rPr>
                            <w:color w:val="FFFFFF"/>
                            <w:sz w:val="22"/>
                          </w:rPr>
                          <w:t>network</w:t>
                        </w:r>
                      </w:p>
                    </w:txbxContent>
                  </v:textbox>
                </v:rect>
                <v:rect id="Rectangle 2268" o:spid="_x0000_s1124" style="position:absolute;left:40754;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57C42CCE" w14:textId="77777777" w:rsidR="000B187D" w:rsidRDefault="00640294">
                        <w:pPr>
                          <w:spacing w:after="160" w:line="259" w:lineRule="auto"/>
                        </w:pPr>
                        <w:r>
                          <w:rPr>
                            <w:color w:val="FFFFFF"/>
                            <w:sz w:val="22"/>
                          </w:rPr>
                          <w:t xml:space="preserve"> </w:t>
                        </w:r>
                      </w:p>
                    </w:txbxContent>
                  </v:textbox>
                </v:rect>
                <v:rect id="Rectangle 2269" o:spid="_x0000_s1125" style="position:absolute;left:40754;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09177FCF" w14:textId="77777777" w:rsidR="000B187D" w:rsidRDefault="00640294">
                        <w:pPr>
                          <w:spacing w:after="160" w:line="259" w:lineRule="auto"/>
                        </w:pPr>
                        <w:r>
                          <w:rPr>
                            <w:sz w:val="22"/>
                          </w:rPr>
                          <w:tab/>
                        </w:r>
                      </w:p>
                    </w:txbxContent>
                  </v:textbox>
                </v:rect>
                <v:rect id="Rectangle 2270" o:spid="_x0000_s1126" style="position:absolute;left:41143;top:17646;width:543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33047F3D" w14:textId="77777777" w:rsidR="000B187D" w:rsidRDefault="00640294">
                        <w:pPr>
                          <w:spacing w:after="160" w:line="259" w:lineRule="auto"/>
                        </w:pPr>
                        <w:r>
                          <w:rPr>
                            <w:color w:val="FFFFFF"/>
                            <w:sz w:val="22"/>
                          </w:rPr>
                          <w:t>and/or</w:t>
                        </w:r>
                      </w:p>
                    </w:txbxContent>
                  </v:textbox>
                </v:rect>
                <v:rect id="Rectangle 2271" o:spid="_x0000_s1127" style="position:absolute;left:45230;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5556C233" w14:textId="77777777" w:rsidR="000B187D" w:rsidRDefault="00640294">
                        <w:pPr>
                          <w:spacing w:after="160" w:line="259" w:lineRule="auto"/>
                        </w:pPr>
                        <w:r>
                          <w:rPr>
                            <w:sz w:val="22"/>
                          </w:rPr>
                          <w:tab/>
                        </w:r>
                      </w:p>
                    </w:txbxContent>
                  </v:textbox>
                </v:rect>
                <v:rect id="Rectangle 2272" o:spid="_x0000_s1128" style="position:absolute;left:45230;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49CC91FB" w14:textId="77777777" w:rsidR="000B187D" w:rsidRDefault="00640294">
                        <w:pPr>
                          <w:spacing w:after="160" w:line="259" w:lineRule="auto"/>
                        </w:pPr>
                        <w:r>
                          <w:rPr>
                            <w:color w:val="FFFFFF"/>
                            <w:sz w:val="22"/>
                          </w:rPr>
                          <w:t xml:space="preserve"> </w:t>
                        </w:r>
                      </w:p>
                    </w:txbxContent>
                  </v:textbox>
                </v:rect>
                <v:rect id="Rectangle 2273" o:spid="_x0000_s1129" style="position:absolute;left:45619;top:17646;width:309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2491EB01" w14:textId="77777777" w:rsidR="000B187D" w:rsidRDefault="00640294">
                        <w:pPr>
                          <w:spacing w:after="160" w:line="259" w:lineRule="auto"/>
                        </w:pPr>
                        <w:r>
                          <w:rPr>
                            <w:color w:val="FFFFFF"/>
                            <w:sz w:val="22"/>
                          </w:rPr>
                          <w:t>one</w:t>
                        </w:r>
                      </w:p>
                    </w:txbxContent>
                  </v:textbox>
                </v:rect>
                <v:rect id="Rectangle 2274" o:spid="_x0000_s1130" style="position:absolute;left:47947;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21293339" w14:textId="77777777" w:rsidR="000B187D" w:rsidRDefault="00640294">
                        <w:pPr>
                          <w:spacing w:after="160" w:line="259" w:lineRule="auto"/>
                        </w:pPr>
                        <w:r>
                          <w:rPr>
                            <w:sz w:val="22"/>
                          </w:rPr>
                          <w:tab/>
                        </w:r>
                      </w:p>
                    </w:txbxContent>
                  </v:textbox>
                </v:rect>
                <v:rect id="Rectangle 2275" o:spid="_x0000_s1131" style="position:absolute;left:47947;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1BD118CC" w14:textId="77777777" w:rsidR="000B187D" w:rsidRDefault="00640294">
                        <w:pPr>
                          <w:spacing w:after="160" w:line="259" w:lineRule="auto"/>
                        </w:pPr>
                        <w:r>
                          <w:rPr>
                            <w:color w:val="FFFFFF"/>
                            <w:sz w:val="22"/>
                          </w:rPr>
                          <w:t xml:space="preserve"> </w:t>
                        </w:r>
                      </w:p>
                    </w:txbxContent>
                  </v:textbox>
                </v:rect>
                <v:rect id="Rectangle 2276" o:spid="_x0000_s1132" style="position:absolute;left:48336;top:17646;width:1685;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075B8E5F" w14:textId="77777777" w:rsidR="000B187D" w:rsidRDefault="00640294">
                        <w:pPr>
                          <w:spacing w:after="160" w:line="259" w:lineRule="auto"/>
                        </w:pPr>
                        <w:r>
                          <w:rPr>
                            <w:color w:val="FFFFFF"/>
                            <w:sz w:val="22"/>
                          </w:rPr>
                          <w:t>or</w:t>
                        </w:r>
                      </w:p>
                    </w:txbxContent>
                  </v:textbox>
                </v:rect>
                <v:rect id="Rectangle 2277" o:spid="_x0000_s1133" style="position:absolute;left:49603;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42CF5C5C" w14:textId="77777777" w:rsidR="000B187D" w:rsidRDefault="00640294">
                        <w:pPr>
                          <w:spacing w:after="160" w:line="259" w:lineRule="auto"/>
                        </w:pPr>
                        <w:r>
                          <w:rPr>
                            <w:sz w:val="22"/>
                          </w:rPr>
                          <w:tab/>
                        </w:r>
                      </w:p>
                    </w:txbxContent>
                  </v:textbox>
                </v:rect>
                <v:rect id="Rectangle 2278" o:spid="_x0000_s1134" style="position:absolute;left:49603;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183B48CF" w14:textId="77777777" w:rsidR="000B187D" w:rsidRDefault="00640294">
                        <w:pPr>
                          <w:spacing w:after="160" w:line="259" w:lineRule="auto"/>
                        </w:pPr>
                        <w:r>
                          <w:rPr>
                            <w:color w:val="FFFFFF"/>
                            <w:sz w:val="22"/>
                          </w:rPr>
                          <w:t xml:space="preserve"> </w:t>
                        </w:r>
                      </w:p>
                    </w:txbxContent>
                  </v:textbox>
                </v:rect>
                <v:rect id="Rectangle 2279" o:spid="_x0000_s1135" style="position:absolute;left:49991;top:17646;width:423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7914E9A3" w14:textId="77777777" w:rsidR="000B187D" w:rsidRDefault="00640294">
                        <w:pPr>
                          <w:spacing w:after="160" w:line="259" w:lineRule="auto"/>
                        </w:pPr>
                        <w:r>
                          <w:rPr>
                            <w:color w:val="FFFFFF"/>
                            <w:sz w:val="22"/>
                          </w:rPr>
                          <w:t>more</w:t>
                        </w:r>
                      </w:p>
                    </w:txbxContent>
                  </v:textbox>
                </v:rect>
                <v:rect id="Rectangle 2280" o:spid="_x0000_s1136" style="position:absolute;left:53174;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FA0D59D" w14:textId="77777777" w:rsidR="000B187D" w:rsidRDefault="00640294">
                        <w:pPr>
                          <w:spacing w:after="160" w:line="259" w:lineRule="auto"/>
                        </w:pPr>
                        <w:r>
                          <w:rPr>
                            <w:sz w:val="22"/>
                          </w:rPr>
                          <w:tab/>
                        </w:r>
                      </w:p>
                    </w:txbxContent>
                  </v:textbox>
                </v:rect>
                <v:rect id="Rectangle 2281" o:spid="_x0000_s1137" style="position:absolute;left:53175;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1F40F11B" w14:textId="77777777" w:rsidR="000B187D" w:rsidRDefault="00640294">
                        <w:pPr>
                          <w:spacing w:after="160" w:line="259" w:lineRule="auto"/>
                        </w:pPr>
                        <w:r>
                          <w:rPr>
                            <w:color w:val="FFFFFF"/>
                            <w:sz w:val="22"/>
                          </w:rPr>
                          <w:t xml:space="preserve"> </w:t>
                        </w:r>
                      </w:p>
                    </w:txbxContent>
                  </v:textbox>
                </v:rect>
                <v:rect id="Rectangle 2282" o:spid="_x0000_s1138" style="position:absolute;left:53563;top:17646;width:16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3768BE95" w14:textId="77777777" w:rsidR="000B187D" w:rsidRDefault="00640294">
                        <w:pPr>
                          <w:spacing w:after="160" w:line="259" w:lineRule="auto"/>
                        </w:pPr>
                        <w:r>
                          <w:rPr>
                            <w:color w:val="FFFFFF"/>
                            <w:sz w:val="22"/>
                          </w:rPr>
                          <w:t>of</w:t>
                        </w:r>
                      </w:p>
                    </w:txbxContent>
                  </v:textbox>
                </v:rect>
                <v:rect id="Rectangle 2283" o:spid="_x0000_s1139" style="position:absolute;left:54779;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4333D06B" w14:textId="77777777" w:rsidR="000B187D" w:rsidRDefault="00640294">
                        <w:pPr>
                          <w:spacing w:after="160" w:line="259" w:lineRule="auto"/>
                        </w:pPr>
                        <w:r>
                          <w:rPr>
                            <w:sz w:val="22"/>
                          </w:rPr>
                          <w:tab/>
                        </w:r>
                      </w:p>
                    </w:txbxContent>
                  </v:textbox>
                </v:rect>
                <v:rect id="Rectangle 2284" o:spid="_x0000_s1140" style="position:absolute;left:54779;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71E967DD" w14:textId="77777777" w:rsidR="000B187D" w:rsidRDefault="00640294">
                        <w:pPr>
                          <w:spacing w:after="160" w:line="259" w:lineRule="auto"/>
                        </w:pPr>
                        <w:r>
                          <w:rPr>
                            <w:color w:val="FFFFFF"/>
                            <w:sz w:val="22"/>
                          </w:rPr>
                          <w:t xml:space="preserve"> </w:t>
                        </w:r>
                      </w:p>
                    </w:txbxContent>
                  </v:textbox>
                </v:rect>
                <v:rect id="Rectangle 2285" o:spid="_x0000_s1141" style="position:absolute;left:55167;top:17646;width:192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6DD7EFC6" w14:textId="77777777" w:rsidR="000B187D" w:rsidRDefault="00640294">
                        <w:pPr>
                          <w:spacing w:after="160" w:line="259" w:lineRule="auto"/>
                        </w:pPr>
                        <w:r>
                          <w:rPr>
                            <w:color w:val="FFFFFF"/>
                            <w:sz w:val="22"/>
                          </w:rPr>
                          <w:t>its</w:t>
                        </w:r>
                      </w:p>
                    </w:txbxContent>
                  </v:textbox>
                </v:rect>
                <v:rect id="Rectangle 2286" o:spid="_x0000_s1142" style="position:absolute;left:56616;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46215AD3" w14:textId="77777777" w:rsidR="000B187D" w:rsidRDefault="00640294">
                        <w:pPr>
                          <w:spacing w:after="160" w:line="259" w:lineRule="auto"/>
                        </w:pPr>
                        <w:r>
                          <w:rPr>
                            <w:sz w:val="22"/>
                          </w:rPr>
                          <w:tab/>
                        </w:r>
                      </w:p>
                    </w:txbxContent>
                  </v:textbox>
                </v:rect>
                <v:rect id="Rectangle 2287" o:spid="_x0000_s1143" style="position:absolute;left:56616;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6B488377" w14:textId="77777777" w:rsidR="000B187D" w:rsidRDefault="00640294">
                        <w:pPr>
                          <w:spacing w:after="160" w:line="259" w:lineRule="auto"/>
                        </w:pPr>
                        <w:r>
                          <w:rPr>
                            <w:color w:val="FFFFFF"/>
                            <w:sz w:val="22"/>
                          </w:rPr>
                          <w:t xml:space="preserve"> </w:t>
                        </w:r>
                      </w:p>
                    </w:txbxContent>
                  </v:textbox>
                </v:rect>
                <v:rect id="Rectangle 2288" o:spid="_x0000_s1144" style="position:absolute;left:57004;top:17646;width:688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0AE80C40" w14:textId="77777777" w:rsidR="000B187D" w:rsidRDefault="00640294">
                        <w:pPr>
                          <w:spacing w:after="160" w:line="259" w:lineRule="auto"/>
                        </w:pPr>
                        <w:r>
                          <w:rPr>
                            <w:color w:val="FFFFFF"/>
                            <w:sz w:val="22"/>
                          </w:rPr>
                          <w:t>member</w:t>
                        </w:r>
                      </w:p>
                    </w:txbxContent>
                  </v:textbox>
                </v:rect>
                <v:rect id="Rectangle 2289" o:spid="_x0000_s1145" style="position:absolute;left:62181;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159027A7" w14:textId="77777777" w:rsidR="000B187D" w:rsidRDefault="00640294">
                        <w:pPr>
                          <w:spacing w:after="160" w:line="259" w:lineRule="auto"/>
                        </w:pPr>
                        <w:r>
                          <w:rPr>
                            <w:sz w:val="22"/>
                          </w:rPr>
                          <w:tab/>
                        </w:r>
                      </w:p>
                    </w:txbxContent>
                  </v:textbox>
                </v:rect>
                <v:rect id="Rectangle 2290" o:spid="_x0000_s1146" style="position:absolute;left:62181;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0531870F" w14:textId="77777777" w:rsidR="000B187D" w:rsidRDefault="00640294">
                        <w:pPr>
                          <w:spacing w:after="160" w:line="259" w:lineRule="auto"/>
                        </w:pPr>
                        <w:r>
                          <w:rPr>
                            <w:color w:val="FFFFFF"/>
                            <w:sz w:val="22"/>
                          </w:rPr>
                          <w:t xml:space="preserve"> </w:t>
                        </w:r>
                      </w:p>
                    </w:txbxContent>
                  </v:textbox>
                </v:rect>
                <v:rect id="Rectangle 2291" o:spid="_x0000_s1147" style="position:absolute;left:62570;top:17646;width:461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072EE6B8" w14:textId="77777777" w:rsidR="000B187D" w:rsidRDefault="00640294">
                        <w:pPr>
                          <w:spacing w:after="160" w:line="259" w:lineRule="auto"/>
                        </w:pPr>
                        <w:r>
                          <w:rPr>
                            <w:color w:val="FFFFFF"/>
                            <w:sz w:val="22"/>
                          </w:rPr>
                          <w:t>firms,</w:t>
                        </w:r>
                      </w:p>
                    </w:txbxContent>
                  </v:textbox>
                </v:rect>
                <v:rect id="Rectangle 2292" o:spid="_x0000_s1148" style="position:absolute;left:66037;top:1764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50CA9EF1" w14:textId="77777777" w:rsidR="000B187D" w:rsidRDefault="00640294">
                        <w:pPr>
                          <w:spacing w:after="160" w:line="259" w:lineRule="auto"/>
                        </w:pPr>
                        <w:r>
                          <w:rPr>
                            <w:sz w:val="22"/>
                          </w:rPr>
                          <w:tab/>
                        </w:r>
                      </w:p>
                    </w:txbxContent>
                  </v:textbox>
                </v:rect>
                <v:rect id="Rectangle 2293" o:spid="_x0000_s1149" style="position:absolute;left:66037;top:18022;width:465;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2B81B204" w14:textId="77777777" w:rsidR="000B187D" w:rsidRDefault="00640294">
                        <w:pPr>
                          <w:spacing w:after="160" w:line="259" w:lineRule="auto"/>
                        </w:pPr>
                        <w:r>
                          <w:rPr>
                            <w:color w:val="FFFFFF"/>
                            <w:sz w:val="22"/>
                          </w:rPr>
                          <w:t xml:space="preserve"> </w:t>
                        </w:r>
                      </w:p>
                    </w:txbxContent>
                  </v:textbox>
                </v:rect>
                <v:rect id="Rectangle 2294" o:spid="_x0000_s1150" style="position:absolute;left:66425;top:17646;width:402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2112C88C" w14:textId="77777777" w:rsidR="000B187D" w:rsidRDefault="00640294">
                        <w:pPr>
                          <w:spacing w:after="160" w:line="259" w:lineRule="auto"/>
                        </w:pPr>
                        <w:r>
                          <w:rPr>
                            <w:color w:val="FFFFFF"/>
                            <w:sz w:val="22"/>
                          </w:rPr>
                          <w:t>each</w:t>
                        </w:r>
                      </w:p>
                    </w:txbxContent>
                  </v:textbox>
                </v:rect>
                <v:rect id="Rectangle 2295" o:spid="_x0000_s1151" style="position:absolute;left:69453;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05BE99D4" w14:textId="77777777" w:rsidR="000B187D" w:rsidRDefault="00640294">
                        <w:pPr>
                          <w:spacing w:after="160" w:line="259" w:lineRule="auto"/>
                        </w:pPr>
                        <w:r>
                          <w:rPr>
                            <w:sz w:val="22"/>
                          </w:rPr>
                          <w:tab/>
                        </w:r>
                      </w:p>
                    </w:txbxContent>
                  </v:textbox>
                </v:rect>
                <v:rect id="Rectangle 2296" o:spid="_x0000_s1152" style="position:absolute;left:69453;top:18022;width:464;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758CE29D" w14:textId="77777777" w:rsidR="000B187D" w:rsidRDefault="00640294">
                        <w:pPr>
                          <w:spacing w:after="160" w:line="259" w:lineRule="auto"/>
                        </w:pPr>
                        <w:r>
                          <w:rPr>
                            <w:color w:val="FFFFFF"/>
                            <w:sz w:val="22"/>
                          </w:rPr>
                          <w:t xml:space="preserve"> </w:t>
                        </w:r>
                      </w:p>
                    </w:txbxContent>
                  </v:textbox>
                </v:rect>
                <v:rect id="Rectangle 2297" o:spid="_x0000_s1153" style="position:absolute;left:69841;top:17646;width:16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4EDF7E49" w14:textId="77777777" w:rsidR="000B187D" w:rsidRDefault="00640294">
                        <w:pPr>
                          <w:spacing w:after="160" w:line="259" w:lineRule="auto"/>
                        </w:pPr>
                        <w:r>
                          <w:rPr>
                            <w:color w:val="FFFFFF"/>
                            <w:sz w:val="22"/>
                          </w:rPr>
                          <w:t>of</w:t>
                        </w:r>
                      </w:p>
                    </w:txbxContent>
                  </v:textbox>
                </v:rect>
                <v:rect id="Rectangle 2298" o:spid="_x0000_s1154" style="position:absolute;left:71057;top:17646;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6DCFE1D6" w14:textId="77777777" w:rsidR="000B187D" w:rsidRDefault="00640294">
                        <w:pPr>
                          <w:spacing w:after="160" w:line="259" w:lineRule="auto"/>
                        </w:pPr>
                        <w:r>
                          <w:rPr>
                            <w:sz w:val="22"/>
                          </w:rPr>
                          <w:tab/>
                        </w:r>
                      </w:p>
                    </w:txbxContent>
                  </v:textbox>
                </v:rect>
                <v:rect id="Rectangle 2366" o:spid="_x0000_s1155" style="position:absolute;left:21122;top:19425;width:35854;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39D2BE07" w14:textId="77777777" w:rsidR="000B187D" w:rsidRDefault="00640294">
                        <w:pPr>
                          <w:spacing w:after="160" w:line="259" w:lineRule="auto"/>
                        </w:pPr>
                        <w:r>
                          <w:rPr>
                            <w:color w:val="FFFFFF"/>
                            <w:sz w:val="22"/>
                          </w:rPr>
                          <w:t xml:space="preserve">which is a separate legal entity. Please see </w:t>
                        </w:r>
                      </w:p>
                    </w:txbxContent>
                  </v:textbox>
                </v:rect>
                <v:rect id="Rectangle 2367" o:spid="_x0000_s1156" style="position:absolute;left:48080;top:19425;width:2029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3AB9436D" w14:textId="77777777" w:rsidR="000B187D" w:rsidRDefault="00D314AC">
                        <w:pPr>
                          <w:spacing w:after="160" w:line="259" w:lineRule="auto"/>
                        </w:pPr>
                        <w:hyperlink r:id="rId29">
                          <w:r w:rsidR="00640294">
                            <w:rPr>
                              <w:color w:val="FFFFFF"/>
                              <w:sz w:val="22"/>
                            </w:rPr>
                            <w:t>www.pwc.com/structure</w:t>
                          </w:r>
                        </w:hyperlink>
                      </w:p>
                    </w:txbxContent>
                  </v:textbox>
                </v:rect>
                <v:rect id="Rectangle 2368" o:spid="_x0000_s1157" style="position:absolute;left:63341;top:19425;width:922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26C3FDB3" w14:textId="77777777" w:rsidR="000B187D" w:rsidRDefault="00640294">
                        <w:pPr>
                          <w:spacing w:after="160" w:line="259" w:lineRule="auto"/>
                        </w:pPr>
                        <w:r>
                          <w:rPr>
                            <w:color w:val="FFFFFF"/>
                            <w:sz w:val="22"/>
                          </w:rPr>
                          <w:t xml:space="preserve"> for further </w:t>
                        </w:r>
                      </w:p>
                    </w:txbxContent>
                  </v:textbox>
                </v:rect>
                <v:rect id="Rectangle 2300" o:spid="_x0000_s1158" style="position:absolute;left:21122;top:21203;width:647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3F268A34" w14:textId="77777777" w:rsidR="000B187D" w:rsidRDefault="00640294">
                        <w:pPr>
                          <w:spacing w:after="160" w:line="259" w:lineRule="auto"/>
                        </w:pPr>
                        <w:r>
                          <w:rPr>
                            <w:color w:val="FFFFFF"/>
                            <w:sz w:val="22"/>
                          </w:rPr>
                          <w:t xml:space="preserve">details. </w:t>
                        </w:r>
                      </w:p>
                    </w:txbxContent>
                  </v:textbox>
                </v:rect>
                <v:rect id="Rectangle 2301" o:spid="_x0000_s1159" style="position:absolute;left:21122;top:23701;width:2753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7F41DB54" w14:textId="77777777" w:rsidR="000B187D" w:rsidRDefault="00640294">
                        <w:pPr>
                          <w:spacing w:after="160" w:line="259" w:lineRule="auto"/>
                        </w:pPr>
                        <w:r>
                          <w:rPr>
                            <w:color w:val="FFFFFF"/>
                            <w:sz w:val="22"/>
                          </w:rPr>
                          <w:t xml:space="preserve">© 2023 PwC. All rights reserved. </w:t>
                        </w:r>
                      </w:p>
                    </w:txbxContent>
                  </v:textbox>
                </v:rect>
                <v:rect id="Rectangle 2302" o:spid="_x0000_s1160" style="position:absolute;left:21122;top:31192;width:19369;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2E4F9344" w14:textId="77777777" w:rsidR="000B187D" w:rsidRDefault="00640294">
                        <w:pPr>
                          <w:spacing w:after="160" w:line="259" w:lineRule="auto"/>
                        </w:pPr>
                        <w:r>
                          <w:rPr>
                            <w:w w:val="108"/>
                            <w:sz w:val="48"/>
                          </w:rPr>
                          <w:t>Contact</w:t>
                        </w:r>
                        <w:r>
                          <w:rPr>
                            <w:spacing w:val="-13"/>
                            <w:w w:val="108"/>
                            <w:sz w:val="48"/>
                          </w:rPr>
                          <w:t xml:space="preserve"> </w:t>
                        </w:r>
                        <w:r>
                          <w:rPr>
                            <w:w w:val="108"/>
                            <w:sz w:val="48"/>
                          </w:rPr>
                          <w:t>us</w:t>
                        </w:r>
                        <w:r>
                          <w:rPr>
                            <w:spacing w:val="-13"/>
                            <w:w w:val="108"/>
                            <w:sz w:val="48"/>
                          </w:rPr>
                          <w:t xml:space="preserve"> </w:t>
                        </w:r>
                      </w:p>
                    </w:txbxContent>
                  </v:textbox>
                </v:rect>
                <v:rect id="Rectangle 2372" o:spid="_x0000_s1161" style="position:absolute;left:21122;top:35440;width:15830;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14:paraId="2299C5BD" w14:textId="209340F5" w:rsidR="000B187D" w:rsidRDefault="00947093">
                        <w:pPr>
                          <w:spacing w:after="160" w:line="259" w:lineRule="auto"/>
                        </w:pPr>
                        <w:r>
                          <w:t>Tushar Tiwari</w:t>
                        </w:r>
                      </w:p>
                    </w:txbxContent>
                  </v:textbox>
                </v:rect>
                <v:rect id="Rectangle 2304" o:spid="_x0000_s1162" style="position:absolute;left:33025;top:35440;width:516;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3BFB8C09" w14:textId="77777777" w:rsidR="000B187D" w:rsidRDefault="00640294">
                        <w:pPr>
                          <w:spacing w:after="160" w:line="259" w:lineRule="auto"/>
                        </w:pPr>
                        <w:r>
                          <w:rPr>
                            <w:b/>
                            <w:sz w:val="22"/>
                          </w:rPr>
                          <w:t xml:space="preserve"> </w:t>
                        </w:r>
                      </w:p>
                    </w:txbxContent>
                  </v:textbox>
                </v:rect>
                <v:rect id="Rectangle 2305" o:spid="_x0000_s1163" style="position:absolute;left:46827;top:35443;width:14862;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4AEE04A8" w14:textId="65F304DB" w:rsidR="000B187D" w:rsidRDefault="00C8401D">
                        <w:pPr>
                          <w:spacing w:after="160" w:line="259" w:lineRule="auto"/>
                        </w:pPr>
                        <w:r>
                          <w:rPr>
                            <w:b/>
                            <w:sz w:val="22"/>
                          </w:rPr>
                          <w:t>xxxxxxx</w:t>
                        </w:r>
                      </w:p>
                    </w:txbxContent>
                  </v:textbox>
                </v:rect>
                <v:rect id="Rectangle 2306" o:spid="_x0000_s1164" style="position:absolute;left:58001;top:35443;width:517;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2686B0E2" w14:textId="77777777" w:rsidR="000B187D" w:rsidRDefault="00640294">
                        <w:pPr>
                          <w:spacing w:after="160" w:line="259" w:lineRule="auto"/>
                        </w:pPr>
                        <w:r>
                          <w:rPr>
                            <w:b/>
                            <w:sz w:val="22"/>
                          </w:rPr>
                          <w:t xml:space="preserve"> </w:t>
                        </w:r>
                      </w:p>
                    </w:txbxContent>
                  </v:textbox>
                </v:rect>
                <v:rect id="Rectangle 2307" o:spid="_x0000_s1165" style="position:absolute;left:21122;top:37250;width:6918;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8F28682" w14:textId="4BF8178F" w:rsidR="000B187D" w:rsidRDefault="00640294">
                        <w:pPr>
                          <w:spacing w:after="160" w:line="259" w:lineRule="auto"/>
                        </w:pPr>
                        <w:r>
                          <w:rPr>
                            <w:sz w:val="22"/>
                          </w:rPr>
                          <w:t xml:space="preserve">, </w:t>
                        </w:r>
                      </w:p>
                    </w:txbxContent>
                  </v:textbox>
                </v:rect>
                <v:rect id="Rectangle 2308" o:spid="_x0000_s1166" style="position:absolute;left:26323;top:37250;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30E2080C" w14:textId="77777777" w:rsidR="000B187D" w:rsidRDefault="00640294">
                        <w:pPr>
                          <w:spacing w:after="160" w:line="259" w:lineRule="auto"/>
                        </w:pPr>
                        <w:r>
                          <w:rPr>
                            <w:sz w:val="22"/>
                          </w:rPr>
                          <w:t xml:space="preserve"> </w:t>
                        </w:r>
                      </w:p>
                    </w:txbxContent>
                  </v:textbox>
                </v:rect>
                <v:rect id="Rectangle 2309" o:spid="_x0000_s1167" style="position:absolute;left:46827;top:37253;width:1607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51B39701" w14:textId="77777777" w:rsidR="000B187D" w:rsidRDefault="00640294">
                        <w:pPr>
                          <w:spacing w:after="160" w:line="259" w:lineRule="auto"/>
                        </w:pPr>
                        <w:r>
                          <w:rPr>
                            <w:sz w:val="22"/>
                          </w:rPr>
                          <w:t xml:space="preserve">Associate Director, </w:t>
                        </w:r>
                      </w:p>
                    </w:txbxContent>
                  </v:textbox>
                </v:rect>
                <v:rect id="Rectangle 2310" o:spid="_x0000_s1168" style="position:absolute;left:58909;top:37253;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456C277B" w14:textId="77777777" w:rsidR="000B187D" w:rsidRDefault="00640294">
                        <w:pPr>
                          <w:spacing w:after="160" w:line="259" w:lineRule="auto"/>
                        </w:pPr>
                        <w:r>
                          <w:rPr>
                            <w:sz w:val="22"/>
                          </w:rPr>
                          <w:t xml:space="preserve"> </w:t>
                        </w:r>
                      </w:p>
                    </w:txbxContent>
                  </v:textbox>
                </v:rect>
                <v:rect id="Rectangle 2311" o:spid="_x0000_s1169" style="position:absolute;left:21122;top:39029;width:2929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0E006C10" w14:textId="165E192B" w:rsidR="000B187D" w:rsidRDefault="00C8401D">
                        <w:pPr>
                          <w:spacing w:after="160" w:line="259" w:lineRule="auto"/>
                        </w:pPr>
                        <w:r>
                          <w:rPr>
                            <w:sz w:val="22"/>
                          </w:rPr>
                          <w:t>xxx</w:t>
                        </w:r>
                        <w:r w:rsidR="00640294">
                          <w:rPr>
                            <w:sz w:val="22"/>
                          </w:rPr>
                          <w:t xml:space="preserve">, PwC India </w:t>
                        </w:r>
                      </w:p>
                    </w:txbxContent>
                  </v:textbox>
                </v:rect>
                <v:rect id="Rectangle 2312" o:spid="_x0000_s1170" style="position:absolute;left:43151;top:39029;width:51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0EDC4F40" w14:textId="77777777" w:rsidR="000B187D" w:rsidRDefault="00640294">
                        <w:pPr>
                          <w:spacing w:after="160" w:line="259" w:lineRule="auto"/>
                        </w:pPr>
                        <w:r>
                          <w:rPr>
                            <w:sz w:val="22"/>
                          </w:rPr>
                          <w:t xml:space="preserve"> </w:t>
                        </w:r>
                      </w:p>
                    </w:txbxContent>
                  </v:textbox>
                </v:rect>
                <v:rect id="Rectangle 2313" o:spid="_x0000_s1171" style="position:absolute;left:46827;top:39032;width:2929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01E6ED21" w14:textId="33E49B7A" w:rsidR="000B187D" w:rsidRDefault="00640294">
                        <w:pPr>
                          <w:spacing w:after="160" w:line="259" w:lineRule="auto"/>
                        </w:pPr>
                        <w:r>
                          <w:rPr>
                            <w:sz w:val="22"/>
                          </w:rPr>
                          <w:t xml:space="preserve">Emerging Technologies, PwC </w:t>
                        </w:r>
                        <w:r w:rsidR="00E2693D">
                          <w:rPr>
                            <w:sz w:val="22"/>
                          </w:rPr>
                          <w:t>US</w:t>
                        </w:r>
                        <w:r>
                          <w:rPr>
                            <w:sz w:val="22"/>
                          </w:rPr>
                          <w:t xml:space="preserve"> </w:t>
                        </w:r>
                      </w:p>
                    </w:txbxContent>
                  </v:textbox>
                </v:rect>
                <v:rect id="Rectangle 2314" o:spid="_x0000_s1172" style="position:absolute;left:21122;top:40807;width:24063;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5B6BC2A1" w14:textId="064067E8" w:rsidR="000B187D" w:rsidRDefault="00BA0335">
                        <w:pPr>
                          <w:spacing w:after="160" w:line="259" w:lineRule="auto"/>
                        </w:pPr>
                        <w:r>
                          <w:rPr>
                            <w:sz w:val="22"/>
                          </w:rPr>
                          <w:t>xxxxxxxx</w:t>
                        </w:r>
                        <w:r w:rsidR="00640294">
                          <w:rPr>
                            <w:sz w:val="22"/>
                          </w:rPr>
                          <w:t xml:space="preserve">@pwc.com </w:t>
                        </w:r>
                      </w:p>
                    </w:txbxContent>
                  </v:textbox>
                </v:rect>
                <v:rect id="Rectangle 2315" o:spid="_x0000_s1173" style="position:absolute;left:46827;top:40810;width:2279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0C1FC229" w14:textId="63BFEC9E" w:rsidR="000B187D" w:rsidRDefault="00BA0335">
                        <w:pPr>
                          <w:spacing w:after="160" w:line="259" w:lineRule="auto"/>
                        </w:pPr>
                        <w:r>
                          <w:rPr>
                            <w:sz w:val="22"/>
                          </w:rPr>
                          <w:t>xxxxxx</w:t>
                        </w:r>
                        <w:r w:rsidR="00640294">
                          <w:rPr>
                            <w:sz w:val="22"/>
                          </w:rPr>
                          <w:t xml:space="preserve">@pwc.com </w:t>
                        </w:r>
                      </w:p>
                    </w:txbxContent>
                  </v:textbox>
                </v:rect>
                <v:rect id="Rectangle 2316" o:spid="_x0000_s1174" style="position:absolute;left:21122;top:43994;width:15418;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729CF323" w14:textId="0847593B" w:rsidR="000B187D" w:rsidRDefault="00C8401D">
                        <w:pPr>
                          <w:spacing w:after="160" w:line="259" w:lineRule="auto"/>
                        </w:pPr>
                        <w:r>
                          <w:rPr>
                            <w:b/>
                            <w:sz w:val="22"/>
                          </w:rPr>
                          <w:t>xxxxxxx</w:t>
                        </w:r>
                      </w:p>
                    </w:txbxContent>
                  </v:textbox>
                </v:rect>
                <v:rect id="Rectangle 2317" o:spid="_x0000_s1175" style="position:absolute;left:32714;top:44026;width:517;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4E7E475D" w14:textId="77777777" w:rsidR="000B187D" w:rsidRDefault="00640294">
                        <w:pPr>
                          <w:spacing w:after="160" w:line="259" w:lineRule="auto"/>
                        </w:pPr>
                        <w:r>
                          <w:rPr>
                            <w:sz w:val="22"/>
                          </w:rPr>
                          <w:t xml:space="preserve"> </w:t>
                        </w:r>
                      </w:p>
                    </w:txbxContent>
                  </v:textbox>
                </v:rect>
                <v:rect id="Rectangle 2318" o:spid="_x0000_s1176" style="position:absolute;left:21122;top:45804;width:7088;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42942C4E" w14:textId="77777777" w:rsidR="000B187D" w:rsidRDefault="00640294">
                        <w:pPr>
                          <w:spacing w:after="160" w:line="259" w:lineRule="auto"/>
                        </w:pPr>
                        <w:r>
                          <w:rPr>
                            <w:sz w:val="22"/>
                          </w:rPr>
                          <w:t xml:space="preserve">Director </w:t>
                        </w:r>
                      </w:p>
                    </w:txbxContent>
                  </v:textbox>
                </v:rect>
                <v:rect id="Rectangle 2319" o:spid="_x0000_s1177" style="position:absolute;left:26452;top:45804;width:516;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16CD9834" w14:textId="77777777" w:rsidR="000B187D" w:rsidRDefault="00640294">
                        <w:pPr>
                          <w:spacing w:after="160" w:line="259" w:lineRule="auto"/>
                        </w:pPr>
                        <w:r>
                          <w:rPr>
                            <w:sz w:val="22"/>
                          </w:rPr>
                          <w:t xml:space="preserve"> </w:t>
                        </w:r>
                      </w:p>
                    </w:txbxContent>
                  </v:textbox>
                </v:rect>
                <v:rect id="Rectangle 2320" o:spid="_x0000_s1178" style="position:absolute;left:21122;top:47583;width:2929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15C81B9B" w14:textId="77777777" w:rsidR="000B187D" w:rsidRDefault="00640294">
                        <w:pPr>
                          <w:spacing w:after="160" w:line="259" w:lineRule="auto"/>
                        </w:pPr>
                        <w:r>
                          <w:rPr>
                            <w:sz w:val="22"/>
                          </w:rPr>
                          <w:t xml:space="preserve">Emerging Technologies, PwC India </w:t>
                        </w:r>
                      </w:p>
                    </w:txbxContent>
                  </v:textbox>
                </v:rect>
                <v:rect id="Rectangle 2321" o:spid="_x0000_s1179" style="position:absolute;left:21122;top:49361;width:24960;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4A54FB74" w14:textId="3A101440" w:rsidR="000B187D" w:rsidRDefault="001A5BC4">
                        <w:pPr>
                          <w:spacing w:after="160" w:line="259" w:lineRule="auto"/>
                        </w:pPr>
                        <w:r>
                          <w:rPr>
                            <w:sz w:val="22"/>
                          </w:rPr>
                          <w:t>xxxxxxxx</w:t>
                        </w:r>
                        <w:r w:rsidR="00640294">
                          <w:rPr>
                            <w:sz w:val="22"/>
                          </w:rPr>
                          <w:t xml:space="preserve">@pwc.com </w:t>
                        </w:r>
                      </w:p>
                    </w:txbxContent>
                  </v:textbox>
                </v:rect>
                <v:rect id="Rectangle 2322" o:spid="_x0000_s1180" style="position:absolute;left:21122;top:54994;width:23233;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532877A3" w14:textId="77777777" w:rsidR="000B187D" w:rsidRDefault="00640294">
                        <w:pPr>
                          <w:spacing w:after="160" w:line="259" w:lineRule="auto"/>
                        </w:pPr>
                        <w:r>
                          <w:rPr>
                            <w:w w:val="108"/>
                            <w:sz w:val="48"/>
                          </w:rPr>
                          <w:t>Contributors</w:t>
                        </w:r>
                        <w:r>
                          <w:rPr>
                            <w:spacing w:val="-13"/>
                            <w:w w:val="108"/>
                            <w:sz w:val="48"/>
                          </w:rPr>
                          <w:t xml:space="preserve"> </w:t>
                        </w:r>
                      </w:p>
                    </w:txbxContent>
                  </v:textbox>
                </v:rect>
                <v:rect id="Rectangle 2323" o:spid="_x0000_s1181" style="position:absolute;left:21122;top:59242;width:1394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7400820A" w14:textId="705CEE9F" w:rsidR="000B187D" w:rsidRDefault="00E2693D">
                        <w:pPr>
                          <w:spacing w:after="160" w:line="259" w:lineRule="auto"/>
                        </w:pPr>
                        <w:r>
                          <w:rPr>
                            <w:sz w:val="22"/>
                          </w:rPr>
                          <w:t>xxxxxx</w:t>
                        </w:r>
                        <w:r w:rsidR="00640294">
                          <w:rPr>
                            <w:sz w:val="22"/>
                          </w:rPr>
                          <w:t xml:space="preserve"> </w:t>
                        </w:r>
                      </w:p>
                    </w:txbxContent>
                  </v:textbox>
                </v:rect>
                <v:rect id="Rectangle 2324" o:spid="_x0000_s1182" style="position:absolute;left:46827;top:59242;width:1421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07214A49" w14:textId="74C3EDF8" w:rsidR="000B187D" w:rsidRDefault="00E2693D">
                        <w:pPr>
                          <w:spacing w:after="160" w:line="259" w:lineRule="auto"/>
                        </w:pPr>
                        <w:r>
                          <w:rPr>
                            <w:sz w:val="22"/>
                          </w:rPr>
                          <w:t>xxxxxxxxxxxx</w:t>
                        </w:r>
                      </w:p>
                    </w:txbxContent>
                  </v:textbox>
                </v:rect>
                <v:rect id="Rectangle 2325" o:spid="_x0000_s1183" style="position:absolute;left:21122;top:61740;width:19927;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5824F4C8" w14:textId="736B8645" w:rsidR="000B187D" w:rsidRDefault="00E2693D">
                        <w:pPr>
                          <w:spacing w:after="160" w:line="259" w:lineRule="auto"/>
                        </w:pPr>
                        <w:r>
                          <w:rPr>
                            <w:sz w:val="22"/>
                          </w:rPr>
                          <w:t>xxxxxx</w:t>
                        </w:r>
                      </w:p>
                    </w:txbxContent>
                  </v:textbox>
                </v:rect>
                <v:rect id="Rectangle 2326" o:spid="_x0000_s1184" style="position:absolute;left:46827;top:61740;width:13041;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5F5208AD" w14:textId="5EC9B275" w:rsidR="000B187D" w:rsidRDefault="00E2693D">
                        <w:pPr>
                          <w:spacing w:after="160" w:line="259" w:lineRule="auto"/>
                        </w:pPr>
                        <w:r>
                          <w:rPr>
                            <w:sz w:val="22"/>
                          </w:rPr>
                          <w:t>xxxxxxxxxxx</w:t>
                        </w:r>
                      </w:p>
                    </w:txbxContent>
                  </v:textbox>
                </v:rect>
                <v:rect id="Rectangle 2327" o:spid="_x0000_s1185" style="position:absolute;left:21122;top:64238;width:1417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1B5B6BCF" w14:textId="5C19086F" w:rsidR="000B187D" w:rsidRDefault="00E2693D">
                        <w:pPr>
                          <w:spacing w:after="160" w:line="259" w:lineRule="auto"/>
                        </w:pPr>
                        <w:r>
                          <w:t>xxxxxx</w:t>
                        </w:r>
                      </w:p>
                    </w:txbxContent>
                  </v:textbox>
                </v:rect>
                <v:rect id="Rectangle 2328" o:spid="_x0000_s1186" style="position:absolute;left:46827;top:64238;width:11529;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448080A2" w14:textId="62B77633" w:rsidR="000B187D" w:rsidRDefault="00E2693D">
                        <w:pPr>
                          <w:spacing w:after="160" w:line="259" w:lineRule="auto"/>
                        </w:pPr>
                        <w:r>
                          <w:rPr>
                            <w:sz w:val="22"/>
                          </w:rPr>
                          <w:t>xxxxxxxxxxxx</w:t>
                        </w:r>
                      </w:p>
                    </w:txbxContent>
                  </v:textbox>
                </v:rect>
                <v:rect id="Rectangle 2329" o:spid="_x0000_s1187" style="position:absolute;left:21122;top:71774;width:9410;height:3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1301ED4" w14:textId="77777777" w:rsidR="000B187D" w:rsidRDefault="00640294">
                        <w:pPr>
                          <w:spacing w:after="160" w:line="259" w:lineRule="auto"/>
                        </w:pPr>
                        <w:r>
                          <w:rPr>
                            <w:w w:val="106"/>
                            <w:sz w:val="36"/>
                          </w:rPr>
                          <w:t>pwc.in</w:t>
                        </w:r>
                        <w:r>
                          <w:rPr>
                            <w:spacing w:val="-10"/>
                            <w:w w:val="106"/>
                            <w:sz w:val="36"/>
                          </w:rPr>
                          <w:t xml:space="preserve"> </w:t>
                        </w:r>
                      </w:p>
                    </w:txbxContent>
                  </v:textbox>
                </v:rect>
                <v:rect id="Rectangle 2330" o:spid="_x0000_s1188" style="position:absolute;left:21122;top:75100;width:3068;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0EF00C50" w14:textId="77777777" w:rsidR="000B187D" w:rsidRDefault="00640294">
                        <w:pPr>
                          <w:spacing w:after="160" w:line="259" w:lineRule="auto"/>
                        </w:pPr>
                        <w:r>
                          <w:rPr>
                            <w:sz w:val="18"/>
                          </w:rPr>
                          <w:t>Data</w:t>
                        </w:r>
                      </w:p>
                    </w:txbxContent>
                  </v:textbox>
                </v:rect>
                <v:rect id="Rectangle 2331" o:spid="_x0000_s1189" style="position:absolute;left:23400;top:75407;width:38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076BDAD5" w14:textId="77777777" w:rsidR="000B187D" w:rsidRDefault="00640294">
                        <w:pPr>
                          <w:spacing w:after="160" w:line="259" w:lineRule="auto"/>
                        </w:pPr>
                        <w:r>
                          <w:rPr>
                            <w:sz w:val="18"/>
                          </w:rPr>
                          <w:t xml:space="preserve"> </w:t>
                        </w:r>
                      </w:p>
                    </w:txbxContent>
                  </v:textbox>
                </v:rect>
                <v:rect id="Rectangle 2332" o:spid="_x0000_s1190" style="position:absolute;left:23689;top:75100;width:899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1242E01" w14:textId="77777777" w:rsidR="000B187D" w:rsidRDefault="00640294">
                        <w:pPr>
                          <w:spacing w:after="160" w:line="259" w:lineRule="auto"/>
                        </w:pPr>
                        <w:r>
                          <w:rPr>
                            <w:sz w:val="18"/>
                          </w:rPr>
                          <w:t>Classification:</w:t>
                        </w:r>
                      </w:p>
                    </w:txbxContent>
                  </v:textbox>
                </v:rect>
                <v:rect id="Rectangle 2333" o:spid="_x0000_s1191" style="position:absolute;left:30422;top:75407;width:380;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75B68DE7" w14:textId="77777777" w:rsidR="000B187D" w:rsidRDefault="00640294">
                        <w:pPr>
                          <w:spacing w:after="160" w:line="259" w:lineRule="auto"/>
                        </w:pPr>
                        <w:r>
                          <w:rPr>
                            <w:sz w:val="18"/>
                          </w:rPr>
                          <w:t xml:space="preserve"> </w:t>
                        </w:r>
                      </w:p>
                    </w:txbxContent>
                  </v:textbox>
                </v:rect>
                <v:rect id="Rectangle 2334" o:spid="_x0000_s1192" style="position:absolute;left:30711;top:75100;width:2937;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70260A1D" w14:textId="77777777" w:rsidR="000B187D" w:rsidRDefault="00640294">
                        <w:pPr>
                          <w:spacing w:after="160" w:line="259" w:lineRule="auto"/>
                        </w:pPr>
                        <w:r>
                          <w:rPr>
                            <w:sz w:val="18"/>
                          </w:rPr>
                          <w:t>DC0</w:t>
                        </w:r>
                      </w:p>
                    </w:txbxContent>
                  </v:textbox>
                </v:rect>
                <v:rect id="Rectangle 2335" o:spid="_x0000_s1193" style="position:absolute;left:32890;top:75407;width:381;height:13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1D38F13D" w14:textId="77777777" w:rsidR="000B187D" w:rsidRDefault="00640294">
                        <w:pPr>
                          <w:spacing w:after="160" w:line="259" w:lineRule="auto"/>
                        </w:pPr>
                        <w:r>
                          <w:rPr>
                            <w:sz w:val="18"/>
                          </w:rPr>
                          <w:t xml:space="preserve"> </w:t>
                        </w:r>
                      </w:p>
                    </w:txbxContent>
                  </v:textbox>
                </v:rect>
                <v:rect id="Rectangle 21407" o:spid="_x0000_s1194" style="position:absolute;left:33180;top:75100;width:39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" filled="f" stroked="f">
                  <v:textbox inset="0,0,0,0">
                    <w:txbxContent>
                      <w:p w14:paraId="79E89B29" w14:textId="77777777" w:rsidR="000B187D" w:rsidRDefault="00640294">
                        <w:pPr>
                          <w:spacing w:after="160" w:line="259" w:lineRule="auto"/>
                        </w:pPr>
                        <w:r>
                          <w:rPr>
                            <w:sz w:val="18"/>
                          </w:rPr>
                          <w:t>(</w:t>
                        </w:r>
                      </w:p>
                    </w:txbxContent>
                  </v:textbox>
                </v:rect>
                <v:rect id="Rectangle 21409" o:spid="_x0000_s1195" style="position:absolute;left:33447;top:75100;width:4033;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45xwAAAN4AAAAPAAAAZHJzL2Rvd25yZXYueG1sRI9Ba8JA&#10;FITvBf/D8oTe6iahFB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MTzjjnHAAAA3gAA&#10;AA8AAAAAAAAAAAAAAAAABwIAAGRycy9kb3ducmV2LnhtbFBLBQYAAAAAAwADALcAAAD7AgAAAAA=&#10;" filled="f" stroked="f">
                  <v:textbox inset="0,0,0,0">
                    <w:txbxContent>
                      <w:p w14:paraId="5ECA7DE1" w14:textId="77777777" w:rsidR="000B187D" w:rsidRDefault="00640294">
                        <w:pPr>
                          <w:spacing w:after="160" w:line="259" w:lineRule="auto"/>
                        </w:pPr>
                        <w:r>
                          <w:rPr>
                            <w:sz w:val="18"/>
                          </w:rPr>
                          <w:t>Public</w:t>
                        </w:r>
                      </w:p>
                    </w:txbxContent>
                  </v:textbox>
                </v:rect>
                <v:rect id="Rectangle 21408" o:spid="_x0000_s1196" style="position:absolute;left:36451;top:75100;width:39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uiwgAAAN4AAAAPAAAAZHJzL2Rvd25yZXYueG1sRE/LisIw&#10;FN0L/kO4wuw0VUS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CrvyuiwgAAAN4AAAAPAAAA&#10;AAAAAAAAAAAAAAcCAABkcnMvZG93bnJldi54bWxQSwUGAAAAAAMAAwC3AAAA9gIAAAAA&#10;" filled="f" stroked="f">
                  <v:textbox inset="0,0,0,0">
                    <w:txbxContent>
                      <w:p w14:paraId="16D263A9" w14:textId="77777777" w:rsidR="000B187D" w:rsidRDefault="00640294">
                        <w:pPr>
                          <w:spacing w:after="160" w:line="259" w:lineRule="auto"/>
                        </w:pPr>
                        <w:r>
                          <w:rPr>
                            <w:sz w:val="18"/>
                          </w:rPr>
                          <w:t>)</w:t>
                        </w:r>
                      </w:p>
                    </w:txbxContent>
                  </v:textbox>
                </v:rect>
                <v:rect id="Rectangle 2337" o:spid="_x0000_s1197" style="position:absolute;left:21122;top:78183;width:60527;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37EFA845" w14:textId="77777777" w:rsidR="000B187D" w:rsidRDefault="00640294">
                        <w:pPr>
                          <w:spacing w:after="160" w:line="259" w:lineRule="auto"/>
                        </w:pPr>
                        <w:r>
                          <w:rPr>
                            <w:sz w:val="16"/>
                          </w:rPr>
                          <w:t>In this document, PwC refers to PricewaterhouseCoopers Private Limited (a limited liability company in</w:t>
                        </w:r>
                      </w:p>
                    </w:txbxContent>
                  </v:textbox>
                </v:rect>
                <v:rect id="Rectangle 2338" o:spid="_x0000_s1198" style="position:absolute;left:21122;top:79402;width:6170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16B824E7" w14:textId="77777777" w:rsidR="000B187D" w:rsidRDefault="00640294">
                        <w:pPr>
                          <w:spacing w:after="160" w:line="259" w:lineRule="auto"/>
                        </w:pPr>
                        <w:r>
                          <w:rPr>
                            <w:sz w:val="16"/>
                          </w:rPr>
                          <w:t>India having Corporate Identity Number or CIN : U74140WB1983PTC036093), which is a member firm of</w:t>
                        </w:r>
                      </w:p>
                    </w:txbxContent>
                  </v:textbox>
                </v:rect>
                <v:rect id="Rectangle 2339" o:spid="_x0000_s1199" style="position:absolute;left:21122;top:80622;width:64421;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292C93FC" w14:textId="77777777" w:rsidR="000B187D" w:rsidRDefault="00640294">
                        <w:pPr>
                          <w:spacing w:after="160" w:line="259" w:lineRule="auto"/>
                        </w:pPr>
                        <w:r>
                          <w:rPr>
                            <w:sz w:val="16"/>
                          </w:rPr>
                          <w:t xml:space="preserve">PricewaterhouseCoopers International Limited (PwCIL), each member firm of which is a separate legal entity. </w:t>
                        </w:r>
                      </w:p>
                    </w:txbxContent>
                  </v:textbox>
                </v:rect>
                <v:rect id="Rectangle 2340" o:spid="_x0000_s1200" style="position:absolute;left:21122;top:82561;width:65437;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63EC79D7" w14:textId="77777777" w:rsidR="000B187D" w:rsidRDefault="00640294">
                        <w:pPr>
                          <w:spacing w:after="160" w:line="259" w:lineRule="auto"/>
                        </w:pPr>
                        <w:r>
                          <w:rPr>
                            <w:sz w:val="16"/>
                          </w:rPr>
                          <w:t>This document does not constitute professional advice. The information in this document has been obtained or</w:t>
                        </w:r>
                      </w:p>
                    </w:txbxContent>
                  </v:textbox>
                </v:rect>
                <v:rect id="Rectangle 2341" o:spid="_x0000_s1201" style="position:absolute;left:21122;top:83780;width:6464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7FDEF800" w14:textId="77777777" w:rsidR="000B187D" w:rsidRDefault="00640294">
                        <w:pPr>
                          <w:spacing w:after="160" w:line="259" w:lineRule="auto"/>
                        </w:pPr>
                        <w:r>
                          <w:rPr>
                            <w:sz w:val="16"/>
                          </w:rPr>
                          <w:t>derived from sources believed by PricewaterhouseCoopers Private Limited (PwCPL) to be reliable but PwCPL</w:t>
                        </w:r>
                      </w:p>
                    </w:txbxContent>
                  </v:textbox>
                </v:rect>
                <v:rect id="Rectangle 2342" o:spid="_x0000_s1202" style="position:absolute;left:21122;top:84999;width:6359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66BD19BC" w14:textId="77777777" w:rsidR="000B187D" w:rsidRDefault="00640294">
                        <w:pPr>
                          <w:spacing w:after="160" w:line="259" w:lineRule="auto"/>
                        </w:pPr>
                        <w:r>
                          <w:rPr>
                            <w:sz w:val="16"/>
                          </w:rPr>
                          <w:t>does not represent that this information is accurate or complete. Any opinions or estimates contained in this</w:t>
                        </w:r>
                      </w:p>
                    </w:txbxContent>
                  </v:textbox>
                </v:rect>
                <v:rect id="Rectangle 2343" o:spid="_x0000_s1203" style="position:absolute;left:21122;top:86219;width:67347;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007C94D8" w14:textId="77777777" w:rsidR="000B187D" w:rsidRDefault="00640294">
                        <w:pPr>
                          <w:spacing w:after="160" w:line="259" w:lineRule="auto"/>
                        </w:pPr>
                        <w:r>
                          <w:rPr>
                            <w:sz w:val="16"/>
                          </w:rPr>
                          <w:t>document represent the judgment of PwCPL at this time and are subject to change without notice. Readers of this</w:t>
                        </w:r>
                      </w:p>
                    </w:txbxContent>
                  </v:textbox>
                </v:rect>
                <v:rect id="Rectangle 2344" o:spid="_x0000_s1204" style="position:absolute;left:21122;top:87438;width:6558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70250DDD" w14:textId="77777777" w:rsidR="000B187D" w:rsidRDefault="00640294">
                        <w:pPr>
                          <w:spacing w:after="160" w:line="259" w:lineRule="auto"/>
                        </w:pPr>
                        <w:r>
                          <w:rPr>
                            <w:sz w:val="16"/>
                          </w:rPr>
                          <w:t>publication are advised to seek their own professional advice before taking any course of action or decision, for</w:t>
                        </w:r>
                      </w:p>
                    </w:txbxContent>
                  </v:textbox>
                </v:rect>
                <v:rect id="Rectangle 2345" o:spid="_x0000_s1205" style="position:absolute;left:21122;top:88657;width:6700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6BD9E130" w14:textId="77777777" w:rsidR="000B187D" w:rsidRDefault="00640294">
                        <w:pPr>
                          <w:spacing w:after="160" w:line="259" w:lineRule="auto"/>
                        </w:pPr>
                        <w:r>
                          <w:rPr>
                            <w:sz w:val="16"/>
                          </w:rPr>
                          <w:t>which they are entirely responsible, based on the contents of this publication. PwCPL neither accepts or assumes</w:t>
                        </w:r>
                      </w:p>
                    </w:txbxContent>
                  </v:textbox>
                </v:rect>
                <v:rect id="Rectangle 2346" o:spid="_x0000_s1206" style="position:absolute;left:21122;top:89876;width:6669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596B75D6" w14:textId="77777777" w:rsidR="000B187D" w:rsidRDefault="00640294">
                        <w:pPr>
                          <w:spacing w:after="160" w:line="259" w:lineRule="auto"/>
                        </w:pPr>
                        <w:r>
                          <w:rPr>
                            <w:sz w:val="16"/>
                          </w:rPr>
                          <w:t>any responsibility or liability to any reader of this publication in respect of the information contained within it or for</w:t>
                        </w:r>
                      </w:p>
                    </w:txbxContent>
                  </v:textbox>
                </v:rect>
                <v:rect id="Rectangle 2347" o:spid="_x0000_s1207" style="position:absolute;left:21122;top:91095;width:3712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7F4C514D" w14:textId="77777777" w:rsidR="000B187D" w:rsidRDefault="00640294">
                        <w:pPr>
                          <w:spacing w:after="160" w:line="259" w:lineRule="auto"/>
                        </w:pPr>
                        <w:r>
                          <w:rPr>
                            <w:sz w:val="16"/>
                          </w:rPr>
                          <w:t xml:space="preserve">any decisions readers may take or decide not to or fail to take. </w:t>
                        </w:r>
                      </w:p>
                    </w:txbxContent>
                  </v:textbox>
                </v:rect>
                <v:rect id="Rectangle 2348" o:spid="_x0000_s1208" style="position:absolute;left:21122;top:93035;width:4091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4F803E8C" w14:textId="77777777" w:rsidR="000B187D" w:rsidRDefault="00640294">
                        <w:pPr>
                          <w:spacing w:after="160" w:line="259" w:lineRule="auto"/>
                        </w:pPr>
                        <w:r>
                          <w:rPr>
                            <w:sz w:val="16"/>
                          </w:rPr>
                          <w:t xml:space="preserve">© 2023 PricewaterhouseCoopers Private Limited. All rights reserved. </w:t>
                        </w:r>
                      </w:p>
                    </w:txbxContent>
                  </v:textbox>
                </v:rect>
                <v:rect id="Rectangle 2349" o:spid="_x0000_s1209" style="position:absolute;left:21122;top:94975;width:1798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5893E8DC" w14:textId="77777777" w:rsidR="000B187D" w:rsidRDefault="00640294">
                        <w:pPr>
                          <w:spacing w:after="160" w:line="259" w:lineRule="auto"/>
                        </w:pPr>
                        <w:r>
                          <w:rPr>
                            <w:sz w:val="16"/>
                          </w:rPr>
                          <w:t xml:space="preserve">SG/March 2023 - M&amp;C 25697 </w:t>
                        </w:r>
                      </w:p>
                    </w:txbxContent>
                  </v:textbox>
                </v:rect>
                <v:shape id="Shape 2350" o:spid="_x0000_s1210" style="position:absolute;left:11872;top:93426;width:2155;height:2304;visibility:visible;mso-wrap-style:square;v-text-anchor:top" coordsize="215481,23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" path="m128067,v50495,,85229,23076,85229,56959c213296,78766,197129,93777,173139,93777v-12306,,-22415,-3226,-35357,-10732l137782,24105c100228,30176,81026,57912,81026,106731v,49124,25578,81978,64795,81978c164059,188709,180645,182638,215481,165545r,39738c173660,224472,149035,230404,115341,230404v-36487,,-62153,-9690,-83121,-31052c10744,177864,,149479,,117881,,47575,52045,,128067,xe" fillcolor="black" stroked="f" strokeweight="0">
                  <v:stroke miterlimit="83231f" joinstyle="miter"/>
                  <v:path arrowok="t" textboxrect="0,0,215481,230404"/>
                </v:shape>
                <v:shape id="Shape 2351" o:spid="_x0000_s1211" style="position:absolute;left:8109;top:93426;width:3743;height:2267;visibility:visible;mso-wrap-style:square;v-text-anchor:top" coordsize="374332,226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" path="m335852,v22009,,38480,16701,38480,37453c374332,58306,362433,75412,328765,117869l243738,226644r-61112,l182626,89192,98984,226644r-55817,l43167,49352,,44971,,24727,79159,5435r30137,l109296,150000,196494,5435r52464,l248958,173038,304127,99517r,-86461c310083,6388,322288,,335852,xe" fillcolor="black" stroked="f" strokeweight="0">
                  <v:stroke miterlimit="83231f" joinstyle="miter"/>
                  <v:path arrowok="t" textboxrect="0,0,374332,226644"/>
                </v:shape>
                <v:shape id="Shape 2352" o:spid="_x0000_s1212" style="position:absolute;left:5348;top:93432;width:1501;height:3242;visibility:visible;mso-wrap-style:square;v-text-anchor:top" coordsize="150063,324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" path="m86843,r22542,l109385,29629v10170,-6051,18670,-10857,26026,-14663l150063,8346r,42188l134633,47663v-6058,,-12421,736,-25248,2286l109385,198806v5944,279,8547,279,12306,279l150063,194108r,31372l146418,226098v-8458,,-22530,-508,-37033,-2171l109385,295681r36195,8052l145580,324269r-141973,l3607,303733r32359,-8052l35966,47663,,47663,,26391,86843,xe" fillcolor="black" stroked="f" strokeweight="0">
                  <v:stroke miterlimit="83231f" joinstyle="miter"/>
                  <v:path arrowok="t" textboxrect="0,0,150063,324269"/>
                </v:shape>
                <v:shape id="Shape 2353" o:spid="_x0000_s1213" style="position:absolute;left:6849;top:93443;width:1186;height:2244;visibility:visible;mso-wrap-style:square;v-text-anchor:top" coordsize="118593,224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" path="m34836,v48184,,83757,44438,83757,105970c118593,159318,91896,199574,47002,216367l,224337,,192966r1384,-243c27126,182322,40678,156483,40678,116193,40678,82074,29591,59943,8692,51009l,49392,,7203,4509,5166c15694,1070,24403,,34836,xe" fillcolor="black" stroked="f" strokeweight="0">
                  <v:stroke miterlimit="83231f" joinstyle="miter"/>
                  <v:path arrowok="t" textboxrect="0,0,118593,224337"/>
                </v:shape>
                <v:shape id="Shape 32039" o:spid="_x0000_s1214" style="position:absolute;left:10599;top:91621;width:2174;height:543;visibility:visible;mso-wrap-style:square;v-text-anchor:top" coordsize="217348,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" path="m,l217348,r,54343l,54343,,e" fillcolor="black" stroked="f" strokeweight="0">
                  <v:stroke miterlimit="83231f" joinstyle="miter"/>
                  <v:path arrowok="t" textboxrect="0,0,217348,54343"/>
                </v:shape>
                <v:shape id="Shape 2355" o:spid="_x0000_s1215" style="position:absolute;left:12773;top:87817;width:677;height:3804;visibility:visible;mso-wrap-style:square;v-text-anchor:top" coordsize="67716,3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" path="m,l67716,r,10846l10846,10846r,31597l67716,42443r,10846l10846,53289r,55296l67716,108585r,10858l10846,119443r25,97778l67716,217215r,10852l10846,228067r,43599l67716,271666r,10858l10846,282524r,86944l67716,369468r,10858l,380326,,xe" fillcolor="black" stroked="f" strokeweight="0">
                  <v:stroke miterlimit="83231f" joinstyle="miter"/>
                  <v:path arrowok="t" textboxrect="0,0,67716,380326"/>
                </v:shape>
                <v:shape id="Shape 2356" o:spid="_x0000_s1216" style="position:absolute;left:13450;top:89989;width:1030;height:1632;visibility:visible;mso-wrap-style:square;v-text-anchor:top" coordsize="102953,16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" path="m67729,r,54458l102953,54458r,10858l67729,65316r,86944l102953,152260r,10859l,163119,,152260r56871,l56871,65316,,65316,,54458r56871,l56871,10859,,10859,,7,67729,xe" fillcolor="black" stroked="f" strokeweight="0">
                  <v:stroke miterlimit="83231f" joinstyle="miter"/>
                  <v:path arrowok="t" textboxrect="0,0,102953,163119"/>
                </v:shape>
                <v:shape id="Shape 32040" o:spid="_x0000_s1217" style="position:absolute;left:13450;top:88903;width:1030;height:109;visibility:visible;mso-wrap-style:square;v-text-anchor:top" coordsize="102953,10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" path="m,l102953,r,10858l,10858,,e" fillcolor="black" stroked="f" strokeweight="0">
                  <v:stroke miterlimit="83231f" joinstyle="miter"/>
                  <v:path arrowok="t" textboxrect="0,0,102953,10858"/>
                </v:shape>
                <v:shape id="Shape 32041" o:spid="_x0000_s1218" style="position:absolute;left:13450;top:88242;width:1030;height:108;visibility:visible;mso-wrap-style:square;v-text-anchor:top" coordsize="102953,1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" path="m,l102953,r,10846l,10846,,e" fillcolor="black" stroked="f" strokeweight="0">
                  <v:stroke miterlimit="83231f" joinstyle="miter"/>
                  <v:path arrowok="t" textboxrect="0,0,102953,10846"/>
                </v:shape>
                <v:shape id="Shape 32042" o:spid="_x0000_s1219" style="position:absolute;left:13450;top:87817;width:1030;height:109;visibility:visible;mso-wrap-style:square;v-text-anchor:top" coordsize="102953,1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" path="m,l102953,r,10846l,10846,,e" fillcolor="black" stroked="f" strokeweight="0">
                  <v:stroke miterlimit="83231f" joinstyle="miter"/>
                  <v:path arrowok="t" textboxrect="0,0,102953,10846"/>
                </v:shape>
                <v:shape id="Shape 2360" o:spid="_x0000_s1220" style="position:absolute;left:14480;top:87817;width:619;height:3804;visibility:visible;mso-wrap-style:square;v-text-anchor:top" coordsize="61963,38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" path="m,l46069,r,42443l61963,42443r,10858l46069,53301r,55296l61963,108597r,10846l46069,119443r,152223l61963,271666r,10858l46069,282524r,86944l61963,369468r,10858l,380326,,369468r35223,l35223,282524,,282524,,271666r35211,l35211,119443,,119443,,108585r35211,l35211,53289,,53289,,42443r35211,l35211,10846,,10846,,xe" fillcolor="black" stroked="f" strokeweight="0">
                  <v:stroke miterlimit="83231f" joinstyle="miter"/>
                  <v:path arrowok="t" textboxrect="0,0,61963,380326"/>
                </v:shape>
                <v:shape id="Shape 2361" o:spid="_x0000_s1221" style="position:absolute;left:15099;top:88242;width:763;height:3379;visibility:visible;mso-wrap-style:square;v-text-anchor:top" coordsize="76295,337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" path="m,l26753,r,66154l76295,66154r,10846l26740,77000r,152222l76295,229222r,10859l26753,240081r,86944l76295,327025r,10858l,337883,,327025r15894,l15894,240081,,240081,,229222r15894,l15894,77000,,77000,,66154r15894,l15894,10858,,10858,,xe" fillcolor="black" stroked="f" strokeweight="0">
                  <v:stroke miterlimit="83231f" joinstyle="miter"/>
                  <v:path arrowok="t" textboxrect="0,0,76295,337883"/>
                </v:shape>
                <v:shape id="Shape 2362" o:spid="_x0000_s1222" style="position:absolute;left:15862;top:88903;width:826;height:2718;visibility:visible;mso-wrap-style:square;v-text-anchor:top" coordsize="82531,2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" path="m,l60389,r,163068l82531,163068r,10859l60389,173927r,86944l82531,260871r,10858l,271729,,260871r49543,l49543,173927,,173927,,163068r49530,l49530,10846,,10846,,xe" fillcolor="black" stroked="f" strokeweight="0">
                  <v:stroke miterlimit="83231f" joinstyle="miter"/>
                  <v:path arrowok="t" textboxrect="0,0,82531,271729"/>
                </v:shape>
                <v:shape id="Shape 2363" o:spid="_x0000_s1223" style="position:absolute;left:16688;top:90534;width:330;height:1087;visibility:visible;mso-wrap-style:square;v-text-anchor:top" coordsize="33001,10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" path="m,l33001,r,108661l,108661,,97803r22142,l22142,10858,,10858,,xe" fillcolor="black" stroked="f" strokeweight="0">
                  <v:stroke miterlimit="83231f" joinstyle="miter"/>
                  <v:path arrowok="t" textboxrect="0,0,33001,108661"/>
                </v:shape>
                <w10:wrap type="topAndBottom" anchorx="page" anchory="page"/>
              </v:group>
            </w:pict>
          </mc:Fallback>
        </mc:AlternateContent>
      </w:r>
    </w:p>
    <w:sectPr w:rsidR="000B187D">
      <w:footerReference w:type="even" r:id="rId30"/>
      <w:footerReference w:type="default" r:id="rId31"/>
      <w:footerReference w:type="first" r:id="rId32"/>
      <w:footnotePr>
        <w:numRestart w:val="eachPage"/>
      </w:footnotePr>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A838E" w14:textId="77777777" w:rsidR="00181498" w:rsidRDefault="00181498">
      <w:r>
        <w:separator/>
      </w:r>
    </w:p>
  </w:endnote>
  <w:endnote w:type="continuationSeparator" w:id="0">
    <w:p w14:paraId="2B873B64" w14:textId="77777777" w:rsidR="00181498" w:rsidRDefault="00181498">
      <w:r>
        <w:continuationSeparator/>
      </w:r>
    </w:p>
  </w:endnote>
  <w:endnote w:type="continuationNotice" w:id="1">
    <w:p w14:paraId="1D5763D1" w14:textId="77777777" w:rsidR="00181498" w:rsidRDefault="001814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UI Semilight">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252A1" w14:textId="77777777" w:rsidR="000B187D" w:rsidRDefault="00640294">
    <w:pPr>
      <w:tabs>
        <w:tab w:val="center" w:pos="2714"/>
      </w:tabs>
      <w:spacing w:line="259" w:lineRule="auto"/>
    </w:pPr>
    <w:r>
      <w:rPr>
        <w:sz w:val="19"/>
      </w:rPr>
      <w:fldChar w:fldCharType="begin"/>
    </w:r>
    <w:r>
      <w:instrText xml:space="preserve"> PAGE   \* MERGEFORMAT </w:instrText>
    </w:r>
    <w:r>
      <w:rPr>
        <w:sz w:val="19"/>
      </w:rPr>
      <w:fldChar w:fldCharType="separate"/>
    </w:r>
    <w:r>
      <w:rPr>
        <w:sz w:val="16"/>
      </w:rPr>
      <w:t>2</w:t>
    </w:r>
    <w:r>
      <w:rPr>
        <w:sz w:val="16"/>
      </w:rPr>
      <w:fldChar w:fldCharType="end"/>
    </w:r>
    <w:r>
      <w:rPr>
        <w:b/>
        <w:sz w:val="16"/>
      </w:rPr>
      <w:t xml:space="preserve"> </w:t>
    </w:r>
    <w:r>
      <w:rPr>
        <w:sz w:val="16"/>
      </w:rPr>
      <w:t xml:space="preserve"> | </w:t>
    </w:r>
    <w:r>
      <w:rPr>
        <w:sz w:val="16"/>
      </w:rPr>
      <w:tab/>
    </w:r>
    <w:r>
      <w:rPr>
        <w:b/>
        <w:sz w:val="16"/>
      </w:rPr>
      <w:t xml:space="preserve">PwC </w:t>
    </w:r>
    <w:r>
      <w:rPr>
        <w:sz w:val="16"/>
      </w:rPr>
      <w:t xml:space="preserve">Oil and gas: Digital transformation using edge computing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60B0F" w14:textId="14293389" w:rsidR="000B187D" w:rsidRDefault="00640294">
    <w:pPr>
      <w:tabs>
        <w:tab w:val="center" w:pos="2714"/>
      </w:tabs>
      <w:spacing w:line="259" w:lineRule="auto"/>
    </w:pPr>
    <w:r>
      <w:rPr>
        <w:sz w:val="19"/>
      </w:rPr>
      <w:fldChar w:fldCharType="begin"/>
    </w:r>
    <w:r>
      <w:instrText xml:space="preserve"> PAGE   \* MERGEFORMAT </w:instrText>
    </w:r>
    <w:r>
      <w:rPr>
        <w:sz w:val="19"/>
      </w:rPr>
      <w:fldChar w:fldCharType="separate"/>
    </w:r>
    <w:r>
      <w:rPr>
        <w:sz w:val="16"/>
      </w:rPr>
      <w:t>2</w:t>
    </w:r>
    <w:r>
      <w:rPr>
        <w:sz w:val="16"/>
      </w:rPr>
      <w:fldChar w:fldCharType="end"/>
    </w:r>
    <w:r>
      <w:rPr>
        <w:b/>
        <w:sz w:val="16"/>
      </w:rPr>
      <w:t xml:space="preserve"> </w:t>
    </w:r>
    <w:r>
      <w:rPr>
        <w:sz w:val="16"/>
      </w:rPr>
      <w:t xml:space="preserve"> | </w:t>
    </w:r>
    <w:r w:rsidR="00426A6C" w:rsidRPr="00426A6C">
      <w:rPr>
        <w:sz w:val="20"/>
        <w:szCs w:val="20"/>
      </w:rPr>
      <w:t>LNG value chain-Changing trends and commercial model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F5888" w14:textId="7C2E4265" w:rsidR="000B187D" w:rsidRDefault="000B187D">
    <w:pPr>
      <w:spacing w:after="160" w:line="259"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38625" w14:textId="77777777" w:rsidR="000B187D" w:rsidRDefault="000B187D">
    <w:pPr>
      <w:spacing w:after="160"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3705" w14:textId="77777777" w:rsidR="000B187D" w:rsidRDefault="000B187D">
    <w:pPr>
      <w:spacing w:after="160" w:line="259"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BE801" w14:textId="77777777" w:rsidR="000B187D" w:rsidRDefault="000B187D">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037FD" w14:textId="77777777" w:rsidR="00181498" w:rsidRDefault="00181498">
      <w:pPr>
        <w:spacing w:after="175" w:line="259" w:lineRule="auto"/>
        <w:ind w:left="20"/>
      </w:pPr>
      <w:r>
        <w:separator/>
      </w:r>
    </w:p>
  </w:footnote>
  <w:footnote w:type="continuationSeparator" w:id="0">
    <w:p w14:paraId="716EDB7F" w14:textId="77777777" w:rsidR="00181498" w:rsidRDefault="00181498">
      <w:pPr>
        <w:spacing w:after="175" w:line="259" w:lineRule="auto"/>
        <w:ind w:left="20"/>
      </w:pPr>
      <w:r>
        <w:continuationSeparator/>
      </w:r>
    </w:p>
  </w:footnote>
  <w:footnote w:type="continuationNotice" w:id="1">
    <w:p w14:paraId="0110941A" w14:textId="77777777" w:rsidR="00181498" w:rsidRDefault="00181498"/>
  </w:footnote>
  <w:footnote w:id="2">
    <w:p w14:paraId="65073746" w14:textId="1905EFA3" w:rsidR="001C0A00" w:rsidRDefault="001C0A00">
      <w:pPr>
        <w:pStyle w:val="FootnoteText"/>
      </w:pPr>
      <w:r>
        <w:rPr>
          <w:rStyle w:val="FootnoteReference"/>
        </w:rPr>
        <w:footnoteRef/>
      </w:r>
      <w:r>
        <w:t xml:space="preserve"> </w:t>
      </w:r>
    </w:p>
  </w:footnote>
  <w:footnote w:id="3">
    <w:p w14:paraId="0CFED2F1" w14:textId="0D9C7FA7" w:rsidR="00251014" w:rsidRDefault="00A967A3">
      <w:pPr>
        <w:pStyle w:val="FootnoteText"/>
      </w:pPr>
      <w:r>
        <w:rPr>
          <w:rStyle w:val="FootnoteReference"/>
        </w:rPr>
        <w:footnoteRef/>
      </w:r>
      <w:r>
        <w:t xml:space="preserve"> </w:t>
      </w:r>
      <w:hyperlink r:id="rId1" w:history="1">
        <w:r w:rsidR="00251014" w:rsidRPr="00182099">
          <w:rPr>
            <w:rStyle w:val="Hyperlink"/>
          </w:rPr>
          <w:t>https://www.spglobal.com/commodityinsights/en/market-insights/latest-news/electric-power/080420-bp-looks-to-double-lng-portfolio-by-2030-to-30-million-mtyear-cfo#</w:t>
        </w:r>
      </w:hyperlink>
    </w:p>
  </w:footnote>
  <w:footnote w:id="4">
    <w:p w14:paraId="39C5D8D0" w14:textId="0F86796E" w:rsidR="00FB4FED" w:rsidRDefault="00F0344F">
      <w:pPr>
        <w:pStyle w:val="FootnoteText"/>
      </w:pPr>
      <w:r>
        <w:rPr>
          <w:rStyle w:val="FootnoteReference"/>
        </w:rPr>
        <w:footnoteRef/>
      </w:r>
      <w:r>
        <w:t xml:space="preserve"> </w:t>
      </w:r>
      <w:hyperlink r:id="rId2" w:history="1">
        <w:r w:rsidR="00FB4FED" w:rsidRPr="00182099">
          <w:rPr>
            <w:rStyle w:val="Hyperlink"/>
          </w:rPr>
          <w:t>https://www.brecorder.com/news/40206865</w:t>
        </w:r>
      </w:hyperlink>
    </w:p>
  </w:footnote>
  <w:footnote w:id="5">
    <w:p w14:paraId="216898DA" w14:textId="089D98CD" w:rsidR="005A7B6C" w:rsidRDefault="00905016">
      <w:pPr>
        <w:pStyle w:val="FootnoteText"/>
      </w:pPr>
      <w:r>
        <w:rPr>
          <w:rStyle w:val="FootnoteReference"/>
        </w:rPr>
        <w:footnoteRef/>
      </w:r>
      <w:r>
        <w:t xml:space="preserve"> </w:t>
      </w:r>
      <w:hyperlink r:id="rId3" w:history="1">
        <w:r w:rsidR="005A7B6C" w:rsidRPr="007E4DE9">
          <w:rPr>
            <w:rStyle w:val="Hyperlink"/>
          </w:rPr>
          <w:t>https://www.argusmedia.com/en/news/2186162-shell-eyes-lng-expansion</w:t>
        </w:r>
      </w:hyperlink>
    </w:p>
  </w:footnote>
  <w:footnote w:id="6">
    <w:p w14:paraId="7231FA96" w14:textId="45C1508C" w:rsidR="00761CF0" w:rsidRDefault="00761CF0">
      <w:pPr>
        <w:pStyle w:val="FootnoteText"/>
      </w:pPr>
      <w:r>
        <w:rPr>
          <w:rStyle w:val="FootnoteReference"/>
        </w:rPr>
        <w:footnoteRef/>
      </w:r>
      <w:r>
        <w:t xml:space="preserve"> </w:t>
      </w:r>
      <w:hyperlink r:id="rId4" w:history="1">
        <w:r w:rsidRPr="007E4DE9">
          <w:rPr>
            <w:rStyle w:val="Hyperlink"/>
          </w:rPr>
          <w:t>https://totalenergies.com/infographics/totalenergies-integrated-player-lng-chain</w:t>
        </w:r>
      </w:hyperlink>
    </w:p>
  </w:footnote>
  <w:footnote w:id="7">
    <w:p w14:paraId="15AD1D12" w14:textId="3318F7A2" w:rsidR="00F34EEC" w:rsidRDefault="00F34EEC">
      <w:pPr>
        <w:pStyle w:val="FootnoteText"/>
      </w:pPr>
      <w:r>
        <w:rPr>
          <w:rStyle w:val="FootnoteReference"/>
        </w:rPr>
        <w:footnoteRef/>
      </w:r>
      <w:r>
        <w:t xml:space="preserve"> </w:t>
      </w:r>
      <w:hyperlink r:id="rId5" w:history="1">
        <w:r w:rsidRPr="008D07F1">
          <w:rPr>
            <w:rStyle w:val="Hyperlink"/>
          </w:rPr>
          <w:t>https://www.energyconnects.com/news/gas-lng/2023/february/exxon-plans-trading-division-to-vie-for-commodity-profits/</w:t>
        </w:r>
      </w:hyperlink>
    </w:p>
  </w:footnote>
  <w:footnote w:id="8">
    <w:p w14:paraId="7FD93DCD" w14:textId="6A006DF2" w:rsidR="004B6861" w:rsidRDefault="004B6861">
      <w:pPr>
        <w:pStyle w:val="FootnoteText"/>
      </w:pPr>
      <w:r>
        <w:rPr>
          <w:rStyle w:val="FootnoteReference"/>
        </w:rPr>
        <w:footnoteRef/>
      </w:r>
      <w:r>
        <w:t xml:space="preserve"> </w:t>
      </w:r>
      <w:hyperlink r:id="rId6" w:history="1">
        <w:r w:rsidRPr="008D07F1">
          <w:rPr>
            <w:rStyle w:val="Hyperlink"/>
          </w:rPr>
          <w:t>https://www.trafigura.com/media/3531/2022_trafigura_annual_report.pdf</w:t>
        </w:r>
      </w:hyperlink>
      <w:r>
        <w:t xml:space="preserve"> </w:t>
      </w:r>
    </w:p>
  </w:footnote>
  <w:footnote w:id="9">
    <w:p w14:paraId="4EDFF879" w14:textId="4F6844DE" w:rsidR="00BD7EC5" w:rsidRDefault="00BD7EC5">
      <w:pPr>
        <w:pStyle w:val="FootnoteText"/>
      </w:pPr>
      <w:r>
        <w:rPr>
          <w:rStyle w:val="FootnoteReference"/>
        </w:rPr>
        <w:footnoteRef/>
      </w:r>
      <w:r>
        <w:t xml:space="preserve"> </w:t>
      </w:r>
      <w:hyperlink r:id="rId7" w:history="1">
        <w:r w:rsidRPr="008D07F1">
          <w:rPr>
            <w:rStyle w:val="Hyperlink"/>
          </w:rPr>
          <w:t>https://lngprime.com/europe/vitols-2022-lng-volumes-rise-on-european-demand/76708/</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02FB5"/>
    <w:multiLevelType w:val="hybridMultilevel"/>
    <w:tmpl w:val="CE30A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591D04"/>
    <w:multiLevelType w:val="hybridMultilevel"/>
    <w:tmpl w:val="94785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7276C1"/>
    <w:multiLevelType w:val="hybridMultilevel"/>
    <w:tmpl w:val="BFB29792"/>
    <w:lvl w:ilvl="0" w:tplc="50DECACC">
      <w:start w:val="1"/>
      <w:numFmt w:val="lowerLetter"/>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2F0E67"/>
    <w:multiLevelType w:val="hybridMultilevel"/>
    <w:tmpl w:val="54A013FE"/>
    <w:lvl w:ilvl="0" w:tplc="772A041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492F0F"/>
    <w:multiLevelType w:val="hybridMultilevel"/>
    <w:tmpl w:val="D124EEF8"/>
    <w:lvl w:ilvl="0" w:tplc="D92E6BB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685155"/>
    <w:multiLevelType w:val="hybridMultilevel"/>
    <w:tmpl w:val="363C069A"/>
    <w:lvl w:ilvl="0" w:tplc="BD3E927A">
      <w:start w:val="1"/>
      <w:numFmt w:val="lowerLetter"/>
      <w:lvlText w:val="%1)"/>
      <w:lvlJc w:val="left"/>
      <w:pPr>
        <w:ind w:left="380" w:hanging="360"/>
      </w:pPr>
      <w:rPr>
        <w:rFonts w:hint="default"/>
        <w:b/>
        <w:bCs/>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 w15:restartNumberingAfterBreak="0">
    <w:nsid w:val="4AE15610"/>
    <w:multiLevelType w:val="hybridMultilevel"/>
    <w:tmpl w:val="452AB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2802504">
    <w:abstractNumId w:val="0"/>
  </w:num>
  <w:num w:numId="2" w16cid:durableId="2037997114">
    <w:abstractNumId w:val="4"/>
  </w:num>
  <w:num w:numId="3" w16cid:durableId="428083592">
    <w:abstractNumId w:val="3"/>
  </w:num>
  <w:num w:numId="4" w16cid:durableId="1912962674">
    <w:abstractNumId w:val="1"/>
  </w:num>
  <w:num w:numId="5" w16cid:durableId="323320091">
    <w:abstractNumId w:val="5"/>
  </w:num>
  <w:num w:numId="6" w16cid:durableId="244917748">
    <w:abstractNumId w:val="6"/>
  </w:num>
  <w:num w:numId="7" w16cid:durableId="183691888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ushar Tiwari (US)">
    <w15:presenceInfo w15:providerId="AD" w15:userId="S::tushar.k.tiwari@pwc.com::87d76a40-d9f7-4269-83cf-9834a5004c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87D"/>
    <w:rsid w:val="000000FA"/>
    <w:rsid w:val="000006D7"/>
    <w:rsid w:val="00001080"/>
    <w:rsid w:val="00001D87"/>
    <w:rsid w:val="00002188"/>
    <w:rsid w:val="00002750"/>
    <w:rsid w:val="000027BB"/>
    <w:rsid w:val="00004D64"/>
    <w:rsid w:val="0000555E"/>
    <w:rsid w:val="000075CD"/>
    <w:rsid w:val="00007E68"/>
    <w:rsid w:val="000101C0"/>
    <w:rsid w:val="00010AA9"/>
    <w:rsid w:val="00010B53"/>
    <w:rsid w:val="000115F7"/>
    <w:rsid w:val="00011EAC"/>
    <w:rsid w:val="00011FEC"/>
    <w:rsid w:val="0001209B"/>
    <w:rsid w:val="00012137"/>
    <w:rsid w:val="0001359D"/>
    <w:rsid w:val="000152D6"/>
    <w:rsid w:val="0001614F"/>
    <w:rsid w:val="000161C0"/>
    <w:rsid w:val="0001721B"/>
    <w:rsid w:val="00017FC2"/>
    <w:rsid w:val="000206A9"/>
    <w:rsid w:val="00020759"/>
    <w:rsid w:val="00020A6E"/>
    <w:rsid w:val="00021157"/>
    <w:rsid w:val="00021CDD"/>
    <w:rsid w:val="00021D38"/>
    <w:rsid w:val="00022331"/>
    <w:rsid w:val="00022724"/>
    <w:rsid w:val="00022E1F"/>
    <w:rsid w:val="000232C6"/>
    <w:rsid w:val="000247D9"/>
    <w:rsid w:val="00024C1C"/>
    <w:rsid w:val="0002619F"/>
    <w:rsid w:val="00026B27"/>
    <w:rsid w:val="00030B93"/>
    <w:rsid w:val="00031004"/>
    <w:rsid w:val="000333AD"/>
    <w:rsid w:val="00033C4E"/>
    <w:rsid w:val="00033DA3"/>
    <w:rsid w:val="00033FE8"/>
    <w:rsid w:val="00034CDC"/>
    <w:rsid w:val="00034F36"/>
    <w:rsid w:val="00035B0C"/>
    <w:rsid w:val="00035CA6"/>
    <w:rsid w:val="00036033"/>
    <w:rsid w:val="00037F82"/>
    <w:rsid w:val="00037FDA"/>
    <w:rsid w:val="00040B67"/>
    <w:rsid w:val="00041461"/>
    <w:rsid w:val="0004228D"/>
    <w:rsid w:val="00044587"/>
    <w:rsid w:val="0004475C"/>
    <w:rsid w:val="00044CDA"/>
    <w:rsid w:val="00045E22"/>
    <w:rsid w:val="00047962"/>
    <w:rsid w:val="00047E49"/>
    <w:rsid w:val="000502BE"/>
    <w:rsid w:val="00051133"/>
    <w:rsid w:val="00052D44"/>
    <w:rsid w:val="00052F53"/>
    <w:rsid w:val="000535AC"/>
    <w:rsid w:val="000536D6"/>
    <w:rsid w:val="00053B26"/>
    <w:rsid w:val="00053BD4"/>
    <w:rsid w:val="000548FC"/>
    <w:rsid w:val="0005557A"/>
    <w:rsid w:val="000604CF"/>
    <w:rsid w:val="00060733"/>
    <w:rsid w:val="00060D27"/>
    <w:rsid w:val="000611EB"/>
    <w:rsid w:val="00061288"/>
    <w:rsid w:val="00062198"/>
    <w:rsid w:val="0006272B"/>
    <w:rsid w:val="000638DB"/>
    <w:rsid w:val="0006479B"/>
    <w:rsid w:val="00064928"/>
    <w:rsid w:val="00064949"/>
    <w:rsid w:val="00066527"/>
    <w:rsid w:val="0006678B"/>
    <w:rsid w:val="000709D2"/>
    <w:rsid w:val="00070EB8"/>
    <w:rsid w:val="00071C79"/>
    <w:rsid w:val="00072F86"/>
    <w:rsid w:val="000744E7"/>
    <w:rsid w:val="00074818"/>
    <w:rsid w:val="00074AB8"/>
    <w:rsid w:val="000752F9"/>
    <w:rsid w:val="0008002F"/>
    <w:rsid w:val="00082591"/>
    <w:rsid w:val="00085003"/>
    <w:rsid w:val="000859CE"/>
    <w:rsid w:val="00085A9E"/>
    <w:rsid w:val="00087293"/>
    <w:rsid w:val="00087881"/>
    <w:rsid w:val="000902DA"/>
    <w:rsid w:val="00091ADD"/>
    <w:rsid w:val="000936DC"/>
    <w:rsid w:val="00093D9C"/>
    <w:rsid w:val="00095457"/>
    <w:rsid w:val="000A0324"/>
    <w:rsid w:val="000A03F5"/>
    <w:rsid w:val="000A0602"/>
    <w:rsid w:val="000A0D45"/>
    <w:rsid w:val="000A1155"/>
    <w:rsid w:val="000A2752"/>
    <w:rsid w:val="000A2B36"/>
    <w:rsid w:val="000A5C00"/>
    <w:rsid w:val="000A622A"/>
    <w:rsid w:val="000A6B3F"/>
    <w:rsid w:val="000B0945"/>
    <w:rsid w:val="000B0D8D"/>
    <w:rsid w:val="000B12CB"/>
    <w:rsid w:val="000B187D"/>
    <w:rsid w:val="000B334E"/>
    <w:rsid w:val="000B435A"/>
    <w:rsid w:val="000B5208"/>
    <w:rsid w:val="000B601C"/>
    <w:rsid w:val="000B62C4"/>
    <w:rsid w:val="000B69EE"/>
    <w:rsid w:val="000B729B"/>
    <w:rsid w:val="000B736F"/>
    <w:rsid w:val="000B73FC"/>
    <w:rsid w:val="000B7580"/>
    <w:rsid w:val="000B7C7C"/>
    <w:rsid w:val="000C0637"/>
    <w:rsid w:val="000C0A23"/>
    <w:rsid w:val="000C0F30"/>
    <w:rsid w:val="000C0FF3"/>
    <w:rsid w:val="000C13B4"/>
    <w:rsid w:val="000C17A5"/>
    <w:rsid w:val="000C1B6B"/>
    <w:rsid w:val="000C254C"/>
    <w:rsid w:val="000C2563"/>
    <w:rsid w:val="000C2FB9"/>
    <w:rsid w:val="000C4F0D"/>
    <w:rsid w:val="000C59ED"/>
    <w:rsid w:val="000C7237"/>
    <w:rsid w:val="000C7640"/>
    <w:rsid w:val="000C7972"/>
    <w:rsid w:val="000C7EF4"/>
    <w:rsid w:val="000D2A1C"/>
    <w:rsid w:val="000D387A"/>
    <w:rsid w:val="000D4615"/>
    <w:rsid w:val="000D470C"/>
    <w:rsid w:val="000D5094"/>
    <w:rsid w:val="000D5E3C"/>
    <w:rsid w:val="000D646C"/>
    <w:rsid w:val="000D6B89"/>
    <w:rsid w:val="000D77E7"/>
    <w:rsid w:val="000D7E81"/>
    <w:rsid w:val="000D7F16"/>
    <w:rsid w:val="000E08C6"/>
    <w:rsid w:val="000E0B98"/>
    <w:rsid w:val="000E195B"/>
    <w:rsid w:val="000E1A0B"/>
    <w:rsid w:val="000E1E37"/>
    <w:rsid w:val="000E2266"/>
    <w:rsid w:val="000E2F88"/>
    <w:rsid w:val="000E34F8"/>
    <w:rsid w:val="000E35F4"/>
    <w:rsid w:val="000E4253"/>
    <w:rsid w:val="000E4465"/>
    <w:rsid w:val="000E52A2"/>
    <w:rsid w:val="000E58A1"/>
    <w:rsid w:val="000E6C4C"/>
    <w:rsid w:val="000F131C"/>
    <w:rsid w:val="000F17BE"/>
    <w:rsid w:val="000F3A33"/>
    <w:rsid w:val="000F3B15"/>
    <w:rsid w:val="000F4D32"/>
    <w:rsid w:val="000F57C0"/>
    <w:rsid w:val="000F6C75"/>
    <w:rsid w:val="00100A8C"/>
    <w:rsid w:val="00100DA8"/>
    <w:rsid w:val="00103185"/>
    <w:rsid w:val="0010371F"/>
    <w:rsid w:val="00104090"/>
    <w:rsid w:val="0010415C"/>
    <w:rsid w:val="001041DF"/>
    <w:rsid w:val="00104BB6"/>
    <w:rsid w:val="00104E77"/>
    <w:rsid w:val="001058D5"/>
    <w:rsid w:val="00107817"/>
    <w:rsid w:val="00110810"/>
    <w:rsid w:val="00110ABE"/>
    <w:rsid w:val="00110B81"/>
    <w:rsid w:val="00111392"/>
    <w:rsid w:val="00112528"/>
    <w:rsid w:val="0011253F"/>
    <w:rsid w:val="00113626"/>
    <w:rsid w:val="0011467A"/>
    <w:rsid w:val="0011471D"/>
    <w:rsid w:val="001163B7"/>
    <w:rsid w:val="00116A58"/>
    <w:rsid w:val="00117185"/>
    <w:rsid w:val="0011725A"/>
    <w:rsid w:val="00117404"/>
    <w:rsid w:val="001217D2"/>
    <w:rsid w:val="001217D4"/>
    <w:rsid w:val="00123DB3"/>
    <w:rsid w:val="001242B3"/>
    <w:rsid w:val="00124E96"/>
    <w:rsid w:val="00127421"/>
    <w:rsid w:val="001276BA"/>
    <w:rsid w:val="001306E2"/>
    <w:rsid w:val="00131959"/>
    <w:rsid w:val="00131A13"/>
    <w:rsid w:val="00131AD1"/>
    <w:rsid w:val="001341F5"/>
    <w:rsid w:val="001342EB"/>
    <w:rsid w:val="001343CF"/>
    <w:rsid w:val="00135A54"/>
    <w:rsid w:val="00136CA0"/>
    <w:rsid w:val="00136DB7"/>
    <w:rsid w:val="001379F1"/>
    <w:rsid w:val="00137A8D"/>
    <w:rsid w:val="00137B2B"/>
    <w:rsid w:val="001401D4"/>
    <w:rsid w:val="001404A8"/>
    <w:rsid w:val="00144C11"/>
    <w:rsid w:val="001475B7"/>
    <w:rsid w:val="001506FD"/>
    <w:rsid w:val="001508B4"/>
    <w:rsid w:val="0015183A"/>
    <w:rsid w:val="00151CF4"/>
    <w:rsid w:val="00153613"/>
    <w:rsid w:val="00153F92"/>
    <w:rsid w:val="00154BE5"/>
    <w:rsid w:val="00154EA1"/>
    <w:rsid w:val="00155713"/>
    <w:rsid w:val="00155A84"/>
    <w:rsid w:val="00156286"/>
    <w:rsid w:val="0015776D"/>
    <w:rsid w:val="00157A61"/>
    <w:rsid w:val="00157D20"/>
    <w:rsid w:val="00160BE9"/>
    <w:rsid w:val="001614B9"/>
    <w:rsid w:val="001627C4"/>
    <w:rsid w:val="0016305C"/>
    <w:rsid w:val="0016315A"/>
    <w:rsid w:val="001633DA"/>
    <w:rsid w:val="00163602"/>
    <w:rsid w:val="00163CCF"/>
    <w:rsid w:val="00164B88"/>
    <w:rsid w:val="00164FA6"/>
    <w:rsid w:val="001653E0"/>
    <w:rsid w:val="00165E1F"/>
    <w:rsid w:val="001712D2"/>
    <w:rsid w:val="001714FD"/>
    <w:rsid w:val="00171B72"/>
    <w:rsid w:val="001720D3"/>
    <w:rsid w:val="001732E0"/>
    <w:rsid w:val="00173388"/>
    <w:rsid w:val="00174768"/>
    <w:rsid w:val="00175474"/>
    <w:rsid w:val="00175AB0"/>
    <w:rsid w:val="00176794"/>
    <w:rsid w:val="00176BC9"/>
    <w:rsid w:val="00177202"/>
    <w:rsid w:val="001774E7"/>
    <w:rsid w:val="00177DB0"/>
    <w:rsid w:val="001807A3"/>
    <w:rsid w:val="00180934"/>
    <w:rsid w:val="00180F94"/>
    <w:rsid w:val="00181498"/>
    <w:rsid w:val="00181974"/>
    <w:rsid w:val="00181FAE"/>
    <w:rsid w:val="0018214A"/>
    <w:rsid w:val="00182944"/>
    <w:rsid w:val="00183ABE"/>
    <w:rsid w:val="00184279"/>
    <w:rsid w:val="00186FDF"/>
    <w:rsid w:val="00187430"/>
    <w:rsid w:val="0019046A"/>
    <w:rsid w:val="00190C18"/>
    <w:rsid w:val="0019107A"/>
    <w:rsid w:val="001925C0"/>
    <w:rsid w:val="001947A9"/>
    <w:rsid w:val="001951ED"/>
    <w:rsid w:val="001960B0"/>
    <w:rsid w:val="0019776D"/>
    <w:rsid w:val="00197D7D"/>
    <w:rsid w:val="001A198C"/>
    <w:rsid w:val="001A1AA2"/>
    <w:rsid w:val="001A203D"/>
    <w:rsid w:val="001A224C"/>
    <w:rsid w:val="001A2B80"/>
    <w:rsid w:val="001A2BB8"/>
    <w:rsid w:val="001A2DD2"/>
    <w:rsid w:val="001A2FFF"/>
    <w:rsid w:val="001A312C"/>
    <w:rsid w:val="001A3C2A"/>
    <w:rsid w:val="001A46CF"/>
    <w:rsid w:val="001A4975"/>
    <w:rsid w:val="001A5BC4"/>
    <w:rsid w:val="001A65AD"/>
    <w:rsid w:val="001A6C39"/>
    <w:rsid w:val="001A6D93"/>
    <w:rsid w:val="001A7328"/>
    <w:rsid w:val="001B099D"/>
    <w:rsid w:val="001B0DA4"/>
    <w:rsid w:val="001B24CA"/>
    <w:rsid w:val="001B2A35"/>
    <w:rsid w:val="001B306E"/>
    <w:rsid w:val="001B3A3D"/>
    <w:rsid w:val="001B412C"/>
    <w:rsid w:val="001B44F8"/>
    <w:rsid w:val="001B49D2"/>
    <w:rsid w:val="001B53C3"/>
    <w:rsid w:val="001B59C2"/>
    <w:rsid w:val="001B5A49"/>
    <w:rsid w:val="001B60C7"/>
    <w:rsid w:val="001B6897"/>
    <w:rsid w:val="001B6B44"/>
    <w:rsid w:val="001B7C0D"/>
    <w:rsid w:val="001B7F5E"/>
    <w:rsid w:val="001C07C3"/>
    <w:rsid w:val="001C0A00"/>
    <w:rsid w:val="001C0ADE"/>
    <w:rsid w:val="001C187C"/>
    <w:rsid w:val="001C3DA1"/>
    <w:rsid w:val="001C3DFB"/>
    <w:rsid w:val="001C4D1C"/>
    <w:rsid w:val="001C5D2B"/>
    <w:rsid w:val="001C6CE8"/>
    <w:rsid w:val="001D0372"/>
    <w:rsid w:val="001D0AD0"/>
    <w:rsid w:val="001D13DF"/>
    <w:rsid w:val="001D1FE0"/>
    <w:rsid w:val="001D248C"/>
    <w:rsid w:val="001D2570"/>
    <w:rsid w:val="001D30B7"/>
    <w:rsid w:val="001D3278"/>
    <w:rsid w:val="001D363E"/>
    <w:rsid w:val="001D37E2"/>
    <w:rsid w:val="001D3D24"/>
    <w:rsid w:val="001D4099"/>
    <w:rsid w:val="001D48C6"/>
    <w:rsid w:val="001D70C6"/>
    <w:rsid w:val="001D7978"/>
    <w:rsid w:val="001D7E0B"/>
    <w:rsid w:val="001E1A4A"/>
    <w:rsid w:val="001E2909"/>
    <w:rsid w:val="001E2A7E"/>
    <w:rsid w:val="001E2BC0"/>
    <w:rsid w:val="001E3120"/>
    <w:rsid w:val="001E32F7"/>
    <w:rsid w:val="001E48A6"/>
    <w:rsid w:val="001E4BAF"/>
    <w:rsid w:val="001E5245"/>
    <w:rsid w:val="001E52DC"/>
    <w:rsid w:val="001E6E9E"/>
    <w:rsid w:val="001E6FF0"/>
    <w:rsid w:val="001F0614"/>
    <w:rsid w:val="001F09AE"/>
    <w:rsid w:val="001F09D9"/>
    <w:rsid w:val="001F13B5"/>
    <w:rsid w:val="001F1424"/>
    <w:rsid w:val="001F239F"/>
    <w:rsid w:val="001F2A45"/>
    <w:rsid w:val="001F3519"/>
    <w:rsid w:val="001F38A9"/>
    <w:rsid w:val="001F41CF"/>
    <w:rsid w:val="001F4906"/>
    <w:rsid w:val="001F6484"/>
    <w:rsid w:val="001F6516"/>
    <w:rsid w:val="001F6956"/>
    <w:rsid w:val="002004F0"/>
    <w:rsid w:val="00200827"/>
    <w:rsid w:val="00204033"/>
    <w:rsid w:val="0020558C"/>
    <w:rsid w:val="00205BBA"/>
    <w:rsid w:val="00206166"/>
    <w:rsid w:val="002072E7"/>
    <w:rsid w:val="0020768B"/>
    <w:rsid w:val="0020770B"/>
    <w:rsid w:val="00207F44"/>
    <w:rsid w:val="002104E8"/>
    <w:rsid w:val="00210F09"/>
    <w:rsid w:val="00212688"/>
    <w:rsid w:val="0021294A"/>
    <w:rsid w:val="00212BEE"/>
    <w:rsid w:val="0021332A"/>
    <w:rsid w:val="00213926"/>
    <w:rsid w:val="002141BF"/>
    <w:rsid w:val="002151C7"/>
    <w:rsid w:val="00215FC9"/>
    <w:rsid w:val="002200AF"/>
    <w:rsid w:val="00220337"/>
    <w:rsid w:val="00221AB8"/>
    <w:rsid w:val="00223594"/>
    <w:rsid w:val="0022378B"/>
    <w:rsid w:val="00223B27"/>
    <w:rsid w:val="002240A8"/>
    <w:rsid w:val="00224EBE"/>
    <w:rsid w:val="002251B0"/>
    <w:rsid w:val="00225523"/>
    <w:rsid w:val="002256B2"/>
    <w:rsid w:val="00225F36"/>
    <w:rsid w:val="00226CF3"/>
    <w:rsid w:val="002274BD"/>
    <w:rsid w:val="00227A38"/>
    <w:rsid w:val="002302AD"/>
    <w:rsid w:val="002306CA"/>
    <w:rsid w:val="00230AB0"/>
    <w:rsid w:val="00230B9A"/>
    <w:rsid w:val="0023159A"/>
    <w:rsid w:val="002317EB"/>
    <w:rsid w:val="00231F08"/>
    <w:rsid w:val="002328F9"/>
    <w:rsid w:val="00233B39"/>
    <w:rsid w:val="00234501"/>
    <w:rsid w:val="00235538"/>
    <w:rsid w:val="00235BB8"/>
    <w:rsid w:val="002369EA"/>
    <w:rsid w:val="00236C80"/>
    <w:rsid w:val="002371D5"/>
    <w:rsid w:val="00237834"/>
    <w:rsid w:val="00240052"/>
    <w:rsid w:val="0024042B"/>
    <w:rsid w:val="002408D1"/>
    <w:rsid w:val="00240AB8"/>
    <w:rsid w:val="00242100"/>
    <w:rsid w:val="00243FD6"/>
    <w:rsid w:val="00244FA1"/>
    <w:rsid w:val="00246917"/>
    <w:rsid w:val="00246BB4"/>
    <w:rsid w:val="0024747F"/>
    <w:rsid w:val="00247A39"/>
    <w:rsid w:val="00247A5A"/>
    <w:rsid w:val="002503E4"/>
    <w:rsid w:val="002507D0"/>
    <w:rsid w:val="00251014"/>
    <w:rsid w:val="00251122"/>
    <w:rsid w:val="00251757"/>
    <w:rsid w:val="00251873"/>
    <w:rsid w:val="00251AEF"/>
    <w:rsid w:val="00252035"/>
    <w:rsid w:val="00252397"/>
    <w:rsid w:val="002559A7"/>
    <w:rsid w:val="002565A2"/>
    <w:rsid w:val="00256964"/>
    <w:rsid w:val="00257C42"/>
    <w:rsid w:val="00260916"/>
    <w:rsid w:val="002613FC"/>
    <w:rsid w:val="00261824"/>
    <w:rsid w:val="00261CEE"/>
    <w:rsid w:val="00264183"/>
    <w:rsid w:val="002646D4"/>
    <w:rsid w:val="00264749"/>
    <w:rsid w:val="002662DD"/>
    <w:rsid w:val="0027000D"/>
    <w:rsid w:val="00270855"/>
    <w:rsid w:val="00270FB4"/>
    <w:rsid w:val="00271CA6"/>
    <w:rsid w:val="00272654"/>
    <w:rsid w:val="002739C2"/>
    <w:rsid w:val="00274BA4"/>
    <w:rsid w:val="00276BCA"/>
    <w:rsid w:val="0027760C"/>
    <w:rsid w:val="00277653"/>
    <w:rsid w:val="00277D40"/>
    <w:rsid w:val="002809EE"/>
    <w:rsid w:val="00280EDE"/>
    <w:rsid w:val="00281B3F"/>
    <w:rsid w:val="002832A5"/>
    <w:rsid w:val="002845A1"/>
    <w:rsid w:val="00284DA2"/>
    <w:rsid w:val="00284FE0"/>
    <w:rsid w:val="0028572E"/>
    <w:rsid w:val="0028650B"/>
    <w:rsid w:val="00286922"/>
    <w:rsid w:val="002877B1"/>
    <w:rsid w:val="00287D1E"/>
    <w:rsid w:val="00290527"/>
    <w:rsid w:val="0029270F"/>
    <w:rsid w:val="00293195"/>
    <w:rsid w:val="00294A9A"/>
    <w:rsid w:val="002A03FB"/>
    <w:rsid w:val="002A0EDF"/>
    <w:rsid w:val="002A14AE"/>
    <w:rsid w:val="002A1F3B"/>
    <w:rsid w:val="002A1FDC"/>
    <w:rsid w:val="002A2C7D"/>
    <w:rsid w:val="002A2EEA"/>
    <w:rsid w:val="002A3497"/>
    <w:rsid w:val="002A46D6"/>
    <w:rsid w:val="002A505A"/>
    <w:rsid w:val="002A52CB"/>
    <w:rsid w:val="002A5D62"/>
    <w:rsid w:val="002A6CDA"/>
    <w:rsid w:val="002A6D82"/>
    <w:rsid w:val="002B04FC"/>
    <w:rsid w:val="002B0573"/>
    <w:rsid w:val="002B08F7"/>
    <w:rsid w:val="002B0DCA"/>
    <w:rsid w:val="002B0FDF"/>
    <w:rsid w:val="002B257F"/>
    <w:rsid w:val="002B25C6"/>
    <w:rsid w:val="002B3794"/>
    <w:rsid w:val="002B38B1"/>
    <w:rsid w:val="002B5BB5"/>
    <w:rsid w:val="002B615D"/>
    <w:rsid w:val="002B6325"/>
    <w:rsid w:val="002B6551"/>
    <w:rsid w:val="002C0032"/>
    <w:rsid w:val="002C050F"/>
    <w:rsid w:val="002C09B9"/>
    <w:rsid w:val="002C10CE"/>
    <w:rsid w:val="002C12BA"/>
    <w:rsid w:val="002C1B40"/>
    <w:rsid w:val="002C1CB8"/>
    <w:rsid w:val="002C361D"/>
    <w:rsid w:val="002C3B01"/>
    <w:rsid w:val="002C3DAA"/>
    <w:rsid w:val="002C4876"/>
    <w:rsid w:val="002C58BC"/>
    <w:rsid w:val="002C60BA"/>
    <w:rsid w:val="002C62A4"/>
    <w:rsid w:val="002C66CC"/>
    <w:rsid w:val="002C6F76"/>
    <w:rsid w:val="002D0394"/>
    <w:rsid w:val="002D0516"/>
    <w:rsid w:val="002D0772"/>
    <w:rsid w:val="002D07E6"/>
    <w:rsid w:val="002D2FD9"/>
    <w:rsid w:val="002D3B70"/>
    <w:rsid w:val="002D3FFE"/>
    <w:rsid w:val="002D46CB"/>
    <w:rsid w:val="002D4815"/>
    <w:rsid w:val="002D5B27"/>
    <w:rsid w:val="002D5E49"/>
    <w:rsid w:val="002D6F69"/>
    <w:rsid w:val="002E0AAC"/>
    <w:rsid w:val="002E0DA4"/>
    <w:rsid w:val="002E11E4"/>
    <w:rsid w:val="002E1889"/>
    <w:rsid w:val="002E1ADD"/>
    <w:rsid w:val="002E200B"/>
    <w:rsid w:val="002E304F"/>
    <w:rsid w:val="002E3194"/>
    <w:rsid w:val="002E3C01"/>
    <w:rsid w:val="002E48C4"/>
    <w:rsid w:val="002E57D0"/>
    <w:rsid w:val="002E5B95"/>
    <w:rsid w:val="002E5BBE"/>
    <w:rsid w:val="002E5F76"/>
    <w:rsid w:val="002E6052"/>
    <w:rsid w:val="002E6119"/>
    <w:rsid w:val="002E6BDD"/>
    <w:rsid w:val="002E7083"/>
    <w:rsid w:val="002E7FDF"/>
    <w:rsid w:val="002F01B3"/>
    <w:rsid w:val="002F0C57"/>
    <w:rsid w:val="002F1217"/>
    <w:rsid w:val="002F1417"/>
    <w:rsid w:val="002F2E76"/>
    <w:rsid w:val="002F35AA"/>
    <w:rsid w:val="002F3CF5"/>
    <w:rsid w:val="002F41A2"/>
    <w:rsid w:val="002F5188"/>
    <w:rsid w:val="002F589B"/>
    <w:rsid w:val="002F6C0E"/>
    <w:rsid w:val="002F6CC5"/>
    <w:rsid w:val="002F7BA1"/>
    <w:rsid w:val="00300D4E"/>
    <w:rsid w:val="003012F1"/>
    <w:rsid w:val="00301352"/>
    <w:rsid w:val="0030204D"/>
    <w:rsid w:val="003020E8"/>
    <w:rsid w:val="00302398"/>
    <w:rsid w:val="003035E6"/>
    <w:rsid w:val="00304E98"/>
    <w:rsid w:val="00305B33"/>
    <w:rsid w:val="00306DFF"/>
    <w:rsid w:val="00310D02"/>
    <w:rsid w:val="00311A39"/>
    <w:rsid w:val="00312785"/>
    <w:rsid w:val="00312A13"/>
    <w:rsid w:val="00313149"/>
    <w:rsid w:val="00313FFF"/>
    <w:rsid w:val="003140E2"/>
    <w:rsid w:val="00314293"/>
    <w:rsid w:val="0031553F"/>
    <w:rsid w:val="00315688"/>
    <w:rsid w:val="00316013"/>
    <w:rsid w:val="003167AD"/>
    <w:rsid w:val="003169D3"/>
    <w:rsid w:val="00317C51"/>
    <w:rsid w:val="0032079E"/>
    <w:rsid w:val="003222ED"/>
    <w:rsid w:val="00323CB4"/>
    <w:rsid w:val="003246BB"/>
    <w:rsid w:val="00327854"/>
    <w:rsid w:val="003278FA"/>
    <w:rsid w:val="00327EE6"/>
    <w:rsid w:val="0033284F"/>
    <w:rsid w:val="0033301E"/>
    <w:rsid w:val="00333160"/>
    <w:rsid w:val="00333FD9"/>
    <w:rsid w:val="00334968"/>
    <w:rsid w:val="00334D7C"/>
    <w:rsid w:val="003350CD"/>
    <w:rsid w:val="00335599"/>
    <w:rsid w:val="00335FB7"/>
    <w:rsid w:val="00336A16"/>
    <w:rsid w:val="00337057"/>
    <w:rsid w:val="003407EF"/>
    <w:rsid w:val="003409D6"/>
    <w:rsid w:val="00340B61"/>
    <w:rsid w:val="00340B65"/>
    <w:rsid w:val="00342AA0"/>
    <w:rsid w:val="00342B7F"/>
    <w:rsid w:val="003439E6"/>
    <w:rsid w:val="00343BCE"/>
    <w:rsid w:val="00343D2A"/>
    <w:rsid w:val="00344A8B"/>
    <w:rsid w:val="00344D9B"/>
    <w:rsid w:val="003463CA"/>
    <w:rsid w:val="00346759"/>
    <w:rsid w:val="00346BAB"/>
    <w:rsid w:val="00347591"/>
    <w:rsid w:val="00350B40"/>
    <w:rsid w:val="00350C09"/>
    <w:rsid w:val="00351F63"/>
    <w:rsid w:val="003525D4"/>
    <w:rsid w:val="00352B86"/>
    <w:rsid w:val="00352D48"/>
    <w:rsid w:val="003544B8"/>
    <w:rsid w:val="0035473B"/>
    <w:rsid w:val="00355B2B"/>
    <w:rsid w:val="00355E5A"/>
    <w:rsid w:val="00355ECD"/>
    <w:rsid w:val="00355FAD"/>
    <w:rsid w:val="00356BF1"/>
    <w:rsid w:val="00357254"/>
    <w:rsid w:val="00357BE2"/>
    <w:rsid w:val="00360895"/>
    <w:rsid w:val="00360B98"/>
    <w:rsid w:val="00360BE8"/>
    <w:rsid w:val="0036126E"/>
    <w:rsid w:val="003614DD"/>
    <w:rsid w:val="00362268"/>
    <w:rsid w:val="003629CA"/>
    <w:rsid w:val="00363B7F"/>
    <w:rsid w:val="00363D07"/>
    <w:rsid w:val="00366A57"/>
    <w:rsid w:val="003671A4"/>
    <w:rsid w:val="00367A0A"/>
    <w:rsid w:val="00367A57"/>
    <w:rsid w:val="00370E99"/>
    <w:rsid w:val="003711B1"/>
    <w:rsid w:val="0037181A"/>
    <w:rsid w:val="00372249"/>
    <w:rsid w:val="00372542"/>
    <w:rsid w:val="003737CE"/>
    <w:rsid w:val="00373A98"/>
    <w:rsid w:val="00373D25"/>
    <w:rsid w:val="003745B8"/>
    <w:rsid w:val="003751C1"/>
    <w:rsid w:val="0037564F"/>
    <w:rsid w:val="0037585E"/>
    <w:rsid w:val="00376383"/>
    <w:rsid w:val="00376C6B"/>
    <w:rsid w:val="00380F1D"/>
    <w:rsid w:val="00381E9B"/>
    <w:rsid w:val="003822B6"/>
    <w:rsid w:val="0038331B"/>
    <w:rsid w:val="003848D6"/>
    <w:rsid w:val="00384C27"/>
    <w:rsid w:val="0038595C"/>
    <w:rsid w:val="00385AC7"/>
    <w:rsid w:val="00385DFB"/>
    <w:rsid w:val="00386010"/>
    <w:rsid w:val="003862AA"/>
    <w:rsid w:val="00386DDE"/>
    <w:rsid w:val="0038793A"/>
    <w:rsid w:val="00387D4F"/>
    <w:rsid w:val="00387F09"/>
    <w:rsid w:val="00387F0D"/>
    <w:rsid w:val="003911C0"/>
    <w:rsid w:val="003921E5"/>
    <w:rsid w:val="003945D8"/>
    <w:rsid w:val="003A0180"/>
    <w:rsid w:val="003A13FC"/>
    <w:rsid w:val="003A186A"/>
    <w:rsid w:val="003A1A5F"/>
    <w:rsid w:val="003A2B66"/>
    <w:rsid w:val="003A37D0"/>
    <w:rsid w:val="003A5D55"/>
    <w:rsid w:val="003A737A"/>
    <w:rsid w:val="003A7B1C"/>
    <w:rsid w:val="003B0404"/>
    <w:rsid w:val="003B0AA6"/>
    <w:rsid w:val="003B10CD"/>
    <w:rsid w:val="003B1998"/>
    <w:rsid w:val="003B2282"/>
    <w:rsid w:val="003B305D"/>
    <w:rsid w:val="003B3472"/>
    <w:rsid w:val="003B464C"/>
    <w:rsid w:val="003B476C"/>
    <w:rsid w:val="003B6DC9"/>
    <w:rsid w:val="003B714C"/>
    <w:rsid w:val="003B7AD6"/>
    <w:rsid w:val="003C08B3"/>
    <w:rsid w:val="003C0FD2"/>
    <w:rsid w:val="003C11C3"/>
    <w:rsid w:val="003C2102"/>
    <w:rsid w:val="003C30EF"/>
    <w:rsid w:val="003C3493"/>
    <w:rsid w:val="003C4F5C"/>
    <w:rsid w:val="003C571C"/>
    <w:rsid w:val="003C5D23"/>
    <w:rsid w:val="003C5EFE"/>
    <w:rsid w:val="003C6099"/>
    <w:rsid w:val="003C6429"/>
    <w:rsid w:val="003C6D5F"/>
    <w:rsid w:val="003D0280"/>
    <w:rsid w:val="003D0F28"/>
    <w:rsid w:val="003D140E"/>
    <w:rsid w:val="003D2DDB"/>
    <w:rsid w:val="003D33BA"/>
    <w:rsid w:val="003D38C7"/>
    <w:rsid w:val="003D3D77"/>
    <w:rsid w:val="003D6303"/>
    <w:rsid w:val="003D7157"/>
    <w:rsid w:val="003D7E52"/>
    <w:rsid w:val="003E1852"/>
    <w:rsid w:val="003E1C2C"/>
    <w:rsid w:val="003E2DA1"/>
    <w:rsid w:val="003E38A6"/>
    <w:rsid w:val="003E3D45"/>
    <w:rsid w:val="003E4818"/>
    <w:rsid w:val="003E4A85"/>
    <w:rsid w:val="003E51CD"/>
    <w:rsid w:val="003E61DB"/>
    <w:rsid w:val="003E77B7"/>
    <w:rsid w:val="003E7EF3"/>
    <w:rsid w:val="003F09F1"/>
    <w:rsid w:val="003F0AB6"/>
    <w:rsid w:val="003F0F79"/>
    <w:rsid w:val="003F2F42"/>
    <w:rsid w:val="003F2F57"/>
    <w:rsid w:val="003F3406"/>
    <w:rsid w:val="003F37D8"/>
    <w:rsid w:val="003F4C15"/>
    <w:rsid w:val="003F529D"/>
    <w:rsid w:val="003F6381"/>
    <w:rsid w:val="003F6867"/>
    <w:rsid w:val="003F74AF"/>
    <w:rsid w:val="003F7AC3"/>
    <w:rsid w:val="004000B4"/>
    <w:rsid w:val="004013C3"/>
    <w:rsid w:val="00401DF6"/>
    <w:rsid w:val="0040417A"/>
    <w:rsid w:val="004041A0"/>
    <w:rsid w:val="00404FDD"/>
    <w:rsid w:val="0040536C"/>
    <w:rsid w:val="00405565"/>
    <w:rsid w:val="0040556B"/>
    <w:rsid w:val="004055B3"/>
    <w:rsid w:val="0040660E"/>
    <w:rsid w:val="00406F18"/>
    <w:rsid w:val="00410019"/>
    <w:rsid w:val="0041018B"/>
    <w:rsid w:val="004104AF"/>
    <w:rsid w:val="00411551"/>
    <w:rsid w:val="00411669"/>
    <w:rsid w:val="00411F43"/>
    <w:rsid w:val="004124EE"/>
    <w:rsid w:val="004128B5"/>
    <w:rsid w:val="00413E39"/>
    <w:rsid w:val="00414582"/>
    <w:rsid w:val="00415450"/>
    <w:rsid w:val="00415B56"/>
    <w:rsid w:val="00416651"/>
    <w:rsid w:val="0041699D"/>
    <w:rsid w:val="00417D28"/>
    <w:rsid w:val="00420F97"/>
    <w:rsid w:val="00421608"/>
    <w:rsid w:val="004219C1"/>
    <w:rsid w:val="00423118"/>
    <w:rsid w:val="00423544"/>
    <w:rsid w:val="00424A98"/>
    <w:rsid w:val="00426483"/>
    <w:rsid w:val="00426A6C"/>
    <w:rsid w:val="00426DE9"/>
    <w:rsid w:val="00427ACC"/>
    <w:rsid w:val="004305CB"/>
    <w:rsid w:val="00430A0A"/>
    <w:rsid w:val="00430ECE"/>
    <w:rsid w:val="004316E4"/>
    <w:rsid w:val="0043208F"/>
    <w:rsid w:val="00432A04"/>
    <w:rsid w:val="0043431D"/>
    <w:rsid w:val="00434C44"/>
    <w:rsid w:val="00435576"/>
    <w:rsid w:val="004362DC"/>
    <w:rsid w:val="0043660A"/>
    <w:rsid w:val="0043772D"/>
    <w:rsid w:val="004405A0"/>
    <w:rsid w:val="0044085D"/>
    <w:rsid w:val="00440FC0"/>
    <w:rsid w:val="004413C8"/>
    <w:rsid w:val="00441822"/>
    <w:rsid w:val="00441A29"/>
    <w:rsid w:val="00442402"/>
    <w:rsid w:val="004428E7"/>
    <w:rsid w:val="00442F53"/>
    <w:rsid w:val="00442FE0"/>
    <w:rsid w:val="00444BE9"/>
    <w:rsid w:val="0044678C"/>
    <w:rsid w:val="00446A5C"/>
    <w:rsid w:val="00447394"/>
    <w:rsid w:val="004500B6"/>
    <w:rsid w:val="00450379"/>
    <w:rsid w:val="004510C4"/>
    <w:rsid w:val="00451A02"/>
    <w:rsid w:val="004527BB"/>
    <w:rsid w:val="00453051"/>
    <w:rsid w:val="0045367B"/>
    <w:rsid w:val="00455305"/>
    <w:rsid w:val="0045589F"/>
    <w:rsid w:val="00455E74"/>
    <w:rsid w:val="004568AE"/>
    <w:rsid w:val="0045710D"/>
    <w:rsid w:val="004571F9"/>
    <w:rsid w:val="00457223"/>
    <w:rsid w:val="00460C5F"/>
    <w:rsid w:val="004611E1"/>
    <w:rsid w:val="00461376"/>
    <w:rsid w:val="0046194E"/>
    <w:rsid w:val="00462282"/>
    <w:rsid w:val="00462793"/>
    <w:rsid w:val="004627AA"/>
    <w:rsid w:val="00462CE3"/>
    <w:rsid w:val="00463122"/>
    <w:rsid w:val="00464D48"/>
    <w:rsid w:val="00465339"/>
    <w:rsid w:val="004662DB"/>
    <w:rsid w:val="00466C39"/>
    <w:rsid w:val="00466DEB"/>
    <w:rsid w:val="00467466"/>
    <w:rsid w:val="00467CAE"/>
    <w:rsid w:val="00470F2A"/>
    <w:rsid w:val="0047110C"/>
    <w:rsid w:val="004715E2"/>
    <w:rsid w:val="00471E75"/>
    <w:rsid w:val="00472D19"/>
    <w:rsid w:val="004733B4"/>
    <w:rsid w:val="0047498A"/>
    <w:rsid w:val="00475ABC"/>
    <w:rsid w:val="00476270"/>
    <w:rsid w:val="00477CE1"/>
    <w:rsid w:val="00477DDF"/>
    <w:rsid w:val="004807DD"/>
    <w:rsid w:val="00482450"/>
    <w:rsid w:val="00482C83"/>
    <w:rsid w:val="00482E81"/>
    <w:rsid w:val="00483047"/>
    <w:rsid w:val="00483E15"/>
    <w:rsid w:val="0048472C"/>
    <w:rsid w:val="00485827"/>
    <w:rsid w:val="004871C2"/>
    <w:rsid w:val="004872CC"/>
    <w:rsid w:val="004877DB"/>
    <w:rsid w:val="004879E6"/>
    <w:rsid w:val="004907B1"/>
    <w:rsid w:val="00490F07"/>
    <w:rsid w:val="004911A4"/>
    <w:rsid w:val="00491832"/>
    <w:rsid w:val="0049196B"/>
    <w:rsid w:val="00492B27"/>
    <w:rsid w:val="00493161"/>
    <w:rsid w:val="004931B1"/>
    <w:rsid w:val="004937D3"/>
    <w:rsid w:val="00494C90"/>
    <w:rsid w:val="0049502D"/>
    <w:rsid w:val="00495178"/>
    <w:rsid w:val="004961EC"/>
    <w:rsid w:val="00496FD6"/>
    <w:rsid w:val="004978FA"/>
    <w:rsid w:val="004A1A47"/>
    <w:rsid w:val="004A28C5"/>
    <w:rsid w:val="004A29D5"/>
    <w:rsid w:val="004A2C92"/>
    <w:rsid w:val="004A4DF1"/>
    <w:rsid w:val="004A5C19"/>
    <w:rsid w:val="004A7A4A"/>
    <w:rsid w:val="004A7DC5"/>
    <w:rsid w:val="004B0932"/>
    <w:rsid w:val="004B22D9"/>
    <w:rsid w:val="004B245E"/>
    <w:rsid w:val="004B2DD9"/>
    <w:rsid w:val="004B3ACD"/>
    <w:rsid w:val="004B4253"/>
    <w:rsid w:val="004B45D5"/>
    <w:rsid w:val="004B4C14"/>
    <w:rsid w:val="004B5678"/>
    <w:rsid w:val="004B5F9D"/>
    <w:rsid w:val="004B6803"/>
    <w:rsid w:val="004B6861"/>
    <w:rsid w:val="004B732F"/>
    <w:rsid w:val="004B7F0F"/>
    <w:rsid w:val="004C1D5B"/>
    <w:rsid w:val="004C1E80"/>
    <w:rsid w:val="004C33A9"/>
    <w:rsid w:val="004C3545"/>
    <w:rsid w:val="004C3D30"/>
    <w:rsid w:val="004C4465"/>
    <w:rsid w:val="004C4FE7"/>
    <w:rsid w:val="004C6519"/>
    <w:rsid w:val="004C65E8"/>
    <w:rsid w:val="004C7114"/>
    <w:rsid w:val="004C76D2"/>
    <w:rsid w:val="004C7CD6"/>
    <w:rsid w:val="004C7D3C"/>
    <w:rsid w:val="004D0474"/>
    <w:rsid w:val="004D08BC"/>
    <w:rsid w:val="004D381C"/>
    <w:rsid w:val="004D5EF9"/>
    <w:rsid w:val="004D6859"/>
    <w:rsid w:val="004D6D98"/>
    <w:rsid w:val="004D6F50"/>
    <w:rsid w:val="004D7594"/>
    <w:rsid w:val="004E1DF3"/>
    <w:rsid w:val="004E200B"/>
    <w:rsid w:val="004E2346"/>
    <w:rsid w:val="004E2C46"/>
    <w:rsid w:val="004E519C"/>
    <w:rsid w:val="004E5CDF"/>
    <w:rsid w:val="004E66E8"/>
    <w:rsid w:val="004E7448"/>
    <w:rsid w:val="004F29F8"/>
    <w:rsid w:val="004F2D6B"/>
    <w:rsid w:val="004F3992"/>
    <w:rsid w:val="004F41E2"/>
    <w:rsid w:val="004F4B69"/>
    <w:rsid w:val="004F5450"/>
    <w:rsid w:val="004F75D6"/>
    <w:rsid w:val="004F79F1"/>
    <w:rsid w:val="00500C6E"/>
    <w:rsid w:val="0050199D"/>
    <w:rsid w:val="0050265E"/>
    <w:rsid w:val="00503768"/>
    <w:rsid w:val="0050397F"/>
    <w:rsid w:val="005040A3"/>
    <w:rsid w:val="00504380"/>
    <w:rsid w:val="00505049"/>
    <w:rsid w:val="00505856"/>
    <w:rsid w:val="005078B9"/>
    <w:rsid w:val="00507A44"/>
    <w:rsid w:val="00507B66"/>
    <w:rsid w:val="0051129B"/>
    <w:rsid w:val="00512D70"/>
    <w:rsid w:val="00514A96"/>
    <w:rsid w:val="00514C5E"/>
    <w:rsid w:val="00516211"/>
    <w:rsid w:val="005163B2"/>
    <w:rsid w:val="005168D2"/>
    <w:rsid w:val="00520269"/>
    <w:rsid w:val="005202CE"/>
    <w:rsid w:val="00520612"/>
    <w:rsid w:val="0052164E"/>
    <w:rsid w:val="00521EA0"/>
    <w:rsid w:val="0052234D"/>
    <w:rsid w:val="005224C4"/>
    <w:rsid w:val="00522D25"/>
    <w:rsid w:val="0052333F"/>
    <w:rsid w:val="00523BFA"/>
    <w:rsid w:val="00525B04"/>
    <w:rsid w:val="00525DA7"/>
    <w:rsid w:val="00526B96"/>
    <w:rsid w:val="00527EAF"/>
    <w:rsid w:val="00530B69"/>
    <w:rsid w:val="00533349"/>
    <w:rsid w:val="00534AC3"/>
    <w:rsid w:val="00534D87"/>
    <w:rsid w:val="005365A1"/>
    <w:rsid w:val="00536B66"/>
    <w:rsid w:val="00537CEF"/>
    <w:rsid w:val="00540442"/>
    <w:rsid w:val="0054060B"/>
    <w:rsid w:val="00540C08"/>
    <w:rsid w:val="00542467"/>
    <w:rsid w:val="00543F37"/>
    <w:rsid w:val="00543FC6"/>
    <w:rsid w:val="005443A7"/>
    <w:rsid w:val="00544E26"/>
    <w:rsid w:val="00544E90"/>
    <w:rsid w:val="00545676"/>
    <w:rsid w:val="0054625D"/>
    <w:rsid w:val="00550247"/>
    <w:rsid w:val="00550639"/>
    <w:rsid w:val="00550893"/>
    <w:rsid w:val="00551A71"/>
    <w:rsid w:val="00551BEB"/>
    <w:rsid w:val="00551D62"/>
    <w:rsid w:val="0055290E"/>
    <w:rsid w:val="00552B2C"/>
    <w:rsid w:val="00552E1B"/>
    <w:rsid w:val="00553889"/>
    <w:rsid w:val="00554CCC"/>
    <w:rsid w:val="00554F96"/>
    <w:rsid w:val="00555005"/>
    <w:rsid w:val="00557399"/>
    <w:rsid w:val="00557ADF"/>
    <w:rsid w:val="005602AA"/>
    <w:rsid w:val="005606D9"/>
    <w:rsid w:val="00560C56"/>
    <w:rsid w:val="00560EE9"/>
    <w:rsid w:val="0056152A"/>
    <w:rsid w:val="00561728"/>
    <w:rsid w:val="00561DFC"/>
    <w:rsid w:val="00562307"/>
    <w:rsid w:val="00563381"/>
    <w:rsid w:val="005642A7"/>
    <w:rsid w:val="005642F1"/>
    <w:rsid w:val="00565AD9"/>
    <w:rsid w:val="00565E5B"/>
    <w:rsid w:val="005662B8"/>
    <w:rsid w:val="005667E7"/>
    <w:rsid w:val="00570E84"/>
    <w:rsid w:val="005714C2"/>
    <w:rsid w:val="00572EBC"/>
    <w:rsid w:val="0057397F"/>
    <w:rsid w:val="00573CBF"/>
    <w:rsid w:val="00573DB7"/>
    <w:rsid w:val="00575FBC"/>
    <w:rsid w:val="005760ED"/>
    <w:rsid w:val="00576A31"/>
    <w:rsid w:val="00576B28"/>
    <w:rsid w:val="00576EFB"/>
    <w:rsid w:val="00577251"/>
    <w:rsid w:val="00577F9A"/>
    <w:rsid w:val="00580722"/>
    <w:rsid w:val="005815F9"/>
    <w:rsid w:val="005819A2"/>
    <w:rsid w:val="00583582"/>
    <w:rsid w:val="0058375A"/>
    <w:rsid w:val="00583E18"/>
    <w:rsid w:val="0058507E"/>
    <w:rsid w:val="00585539"/>
    <w:rsid w:val="00585F42"/>
    <w:rsid w:val="005866C1"/>
    <w:rsid w:val="0058702D"/>
    <w:rsid w:val="00587545"/>
    <w:rsid w:val="00587AFD"/>
    <w:rsid w:val="00587E4F"/>
    <w:rsid w:val="00590243"/>
    <w:rsid w:val="005931CB"/>
    <w:rsid w:val="00593456"/>
    <w:rsid w:val="005935E4"/>
    <w:rsid w:val="00593A11"/>
    <w:rsid w:val="0059432B"/>
    <w:rsid w:val="00594A32"/>
    <w:rsid w:val="00596045"/>
    <w:rsid w:val="005A009C"/>
    <w:rsid w:val="005A010D"/>
    <w:rsid w:val="005A0ACE"/>
    <w:rsid w:val="005A0B13"/>
    <w:rsid w:val="005A1342"/>
    <w:rsid w:val="005A1833"/>
    <w:rsid w:val="005A18BC"/>
    <w:rsid w:val="005A1E59"/>
    <w:rsid w:val="005A23EF"/>
    <w:rsid w:val="005A386D"/>
    <w:rsid w:val="005A43B2"/>
    <w:rsid w:val="005A4F4C"/>
    <w:rsid w:val="005A67B7"/>
    <w:rsid w:val="005A7165"/>
    <w:rsid w:val="005A7A63"/>
    <w:rsid w:val="005A7B6C"/>
    <w:rsid w:val="005B0D79"/>
    <w:rsid w:val="005B1626"/>
    <w:rsid w:val="005B1A69"/>
    <w:rsid w:val="005B22EB"/>
    <w:rsid w:val="005B2497"/>
    <w:rsid w:val="005B334E"/>
    <w:rsid w:val="005B38BB"/>
    <w:rsid w:val="005B3DAF"/>
    <w:rsid w:val="005B45D4"/>
    <w:rsid w:val="005B578F"/>
    <w:rsid w:val="005B679E"/>
    <w:rsid w:val="005B700B"/>
    <w:rsid w:val="005B7818"/>
    <w:rsid w:val="005C0417"/>
    <w:rsid w:val="005C06E6"/>
    <w:rsid w:val="005C196E"/>
    <w:rsid w:val="005C232E"/>
    <w:rsid w:val="005C3722"/>
    <w:rsid w:val="005C4912"/>
    <w:rsid w:val="005C6024"/>
    <w:rsid w:val="005C6910"/>
    <w:rsid w:val="005C7474"/>
    <w:rsid w:val="005C7BC9"/>
    <w:rsid w:val="005D04F2"/>
    <w:rsid w:val="005D21A2"/>
    <w:rsid w:val="005D2325"/>
    <w:rsid w:val="005D3980"/>
    <w:rsid w:val="005D3EB7"/>
    <w:rsid w:val="005D4B58"/>
    <w:rsid w:val="005D62C1"/>
    <w:rsid w:val="005D6BFA"/>
    <w:rsid w:val="005D7739"/>
    <w:rsid w:val="005D7B9E"/>
    <w:rsid w:val="005E01FF"/>
    <w:rsid w:val="005E0AFC"/>
    <w:rsid w:val="005E14DE"/>
    <w:rsid w:val="005E1786"/>
    <w:rsid w:val="005E1E2F"/>
    <w:rsid w:val="005E21D6"/>
    <w:rsid w:val="005E2707"/>
    <w:rsid w:val="005E2926"/>
    <w:rsid w:val="005E300D"/>
    <w:rsid w:val="005E303F"/>
    <w:rsid w:val="005E314F"/>
    <w:rsid w:val="005E32BF"/>
    <w:rsid w:val="005E34BE"/>
    <w:rsid w:val="005E3717"/>
    <w:rsid w:val="005E37AF"/>
    <w:rsid w:val="005E3C11"/>
    <w:rsid w:val="005E414B"/>
    <w:rsid w:val="005E4A46"/>
    <w:rsid w:val="005E5914"/>
    <w:rsid w:val="005E6C13"/>
    <w:rsid w:val="005E77B2"/>
    <w:rsid w:val="005E7923"/>
    <w:rsid w:val="005E79FD"/>
    <w:rsid w:val="005F0B17"/>
    <w:rsid w:val="005F11F8"/>
    <w:rsid w:val="005F18E8"/>
    <w:rsid w:val="005F2503"/>
    <w:rsid w:val="005F2631"/>
    <w:rsid w:val="005F33D1"/>
    <w:rsid w:val="005F3A77"/>
    <w:rsid w:val="005F4323"/>
    <w:rsid w:val="005F4C15"/>
    <w:rsid w:val="005F4EBF"/>
    <w:rsid w:val="005F53AD"/>
    <w:rsid w:val="005F5FCB"/>
    <w:rsid w:val="005F65A0"/>
    <w:rsid w:val="005F666A"/>
    <w:rsid w:val="005F743B"/>
    <w:rsid w:val="005F7D09"/>
    <w:rsid w:val="0060348E"/>
    <w:rsid w:val="00603E88"/>
    <w:rsid w:val="00604405"/>
    <w:rsid w:val="006054BF"/>
    <w:rsid w:val="0060753E"/>
    <w:rsid w:val="00607A41"/>
    <w:rsid w:val="00607EA1"/>
    <w:rsid w:val="00610BA9"/>
    <w:rsid w:val="00612597"/>
    <w:rsid w:val="0061260B"/>
    <w:rsid w:val="00612EA3"/>
    <w:rsid w:val="00612EBB"/>
    <w:rsid w:val="006137EB"/>
    <w:rsid w:val="00614646"/>
    <w:rsid w:val="00614FAE"/>
    <w:rsid w:val="006152F1"/>
    <w:rsid w:val="0061555A"/>
    <w:rsid w:val="0061771B"/>
    <w:rsid w:val="006178EE"/>
    <w:rsid w:val="00620982"/>
    <w:rsid w:val="0062100C"/>
    <w:rsid w:val="006210A0"/>
    <w:rsid w:val="006213D3"/>
    <w:rsid w:val="006230D8"/>
    <w:rsid w:val="00623596"/>
    <w:rsid w:val="00623750"/>
    <w:rsid w:val="006237ED"/>
    <w:rsid w:val="00623BFA"/>
    <w:rsid w:val="0062438D"/>
    <w:rsid w:val="0062576A"/>
    <w:rsid w:val="006258AD"/>
    <w:rsid w:val="00626E4F"/>
    <w:rsid w:val="00627B12"/>
    <w:rsid w:val="00630AFE"/>
    <w:rsid w:val="0063114F"/>
    <w:rsid w:val="00634298"/>
    <w:rsid w:val="006343F6"/>
    <w:rsid w:val="00635221"/>
    <w:rsid w:val="006354F0"/>
    <w:rsid w:val="00635543"/>
    <w:rsid w:val="00635D36"/>
    <w:rsid w:val="00636D77"/>
    <w:rsid w:val="0063720C"/>
    <w:rsid w:val="00640224"/>
    <w:rsid w:val="00640294"/>
    <w:rsid w:val="0064098B"/>
    <w:rsid w:val="00641477"/>
    <w:rsid w:val="006420E5"/>
    <w:rsid w:val="00642D98"/>
    <w:rsid w:val="00643851"/>
    <w:rsid w:val="00644200"/>
    <w:rsid w:val="00645C85"/>
    <w:rsid w:val="0064616A"/>
    <w:rsid w:val="00646A3D"/>
    <w:rsid w:val="00646B12"/>
    <w:rsid w:val="00650023"/>
    <w:rsid w:val="00651FAC"/>
    <w:rsid w:val="00655152"/>
    <w:rsid w:val="0065558D"/>
    <w:rsid w:val="00657A3A"/>
    <w:rsid w:val="00661844"/>
    <w:rsid w:val="006636C5"/>
    <w:rsid w:val="00665710"/>
    <w:rsid w:val="006678B3"/>
    <w:rsid w:val="0066790B"/>
    <w:rsid w:val="00671F03"/>
    <w:rsid w:val="006725FC"/>
    <w:rsid w:val="006736C4"/>
    <w:rsid w:val="0067460C"/>
    <w:rsid w:val="00675192"/>
    <w:rsid w:val="00675257"/>
    <w:rsid w:val="00675A37"/>
    <w:rsid w:val="006762AC"/>
    <w:rsid w:val="0067730E"/>
    <w:rsid w:val="0067758F"/>
    <w:rsid w:val="0067761E"/>
    <w:rsid w:val="00677D4C"/>
    <w:rsid w:val="0068060B"/>
    <w:rsid w:val="00680AC4"/>
    <w:rsid w:val="0068163C"/>
    <w:rsid w:val="006822AB"/>
    <w:rsid w:val="006835ED"/>
    <w:rsid w:val="006836CD"/>
    <w:rsid w:val="006836DD"/>
    <w:rsid w:val="00683F92"/>
    <w:rsid w:val="00684199"/>
    <w:rsid w:val="00684664"/>
    <w:rsid w:val="00684C54"/>
    <w:rsid w:val="0068514C"/>
    <w:rsid w:val="00685B76"/>
    <w:rsid w:val="006861D6"/>
    <w:rsid w:val="0068643F"/>
    <w:rsid w:val="0068683C"/>
    <w:rsid w:val="00686F49"/>
    <w:rsid w:val="00687D1C"/>
    <w:rsid w:val="006900DB"/>
    <w:rsid w:val="006915F9"/>
    <w:rsid w:val="00693298"/>
    <w:rsid w:val="00693381"/>
    <w:rsid w:val="00694162"/>
    <w:rsid w:val="00694786"/>
    <w:rsid w:val="0069561E"/>
    <w:rsid w:val="00695FF9"/>
    <w:rsid w:val="00697957"/>
    <w:rsid w:val="00697A65"/>
    <w:rsid w:val="006A08AA"/>
    <w:rsid w:val="006A0A40"/>
    <w:rsid w:val="006A10DD"/>
    <w:rsid w:val="006A1234"/>
    <w:rsid w:val="006A1EE6"/>
    <w:rsid w:val="006A2A94"/>
    <w:rsid w:val="006A3269"/>
    <w:rsid w:val="006A3A51"/>
    <w:rsid w:val="006A416C"/>
    <w:rsid w:val="006A510D"/>
    <w:rsid w:val="006A55C0"/>
    <w:rsid w:val="006A5A42"/>
    <w:rsid w:val="006A61A5"/>
    <w:rsid w:val="006A66E1"/>
    <w:rsid w:val="006A6FFE"/>
    <w:rsid w:val="006A7490"/>
    <w:rsid w:val="006A784C"/>
    <w:rsid w:val="006A78DE"/>
    <w:rsid w:val="006A7983"/>
    <w:rsid w:val="006B054D"/>
    <w:rsid w:val="006B0680"/>
    <w:rsid w:val="006B0EAA"/>
    <w:rsid w:val="006B19FE"/>
    <w:rsid w:val="006B3712"/>
    <w:rsid w:val="006B493F"/>
    <w:rsid w:val="006B5478"/>
    <w:rsid w:val="006B54DA"/>
    <w:rsid w:val="006B73D9"/>
    <w:rsid w:val="006B7957"/>
    <w:rsid w:val="006C08F9"/>
    <w:rsid w:val="006C0A86"/>
    <w:rsid w:val="006C184A"/>
    <w:rsid w:val="006C2620"/>
    <w:rsid w:val="006C44C2"/>
    <w:rsid w:val="006C49FD"/>
    <w:rsid w:val="006C587C"/>
    <w:rsid w:val="006C65D7"/>
    <w:rsid w:val="006C7DEA"/>
    <w:rsid w:val="006D0C2B"/>
    <w:rsid w:val="006D10B2"/>
    <w:rsid w:val="006D1564"/>
    <w:rsid w:val="006D1C0A"/>
    <w:rsid w:val="006D1CF6"/>
    <w:rsid w:val="006D2B48"/>
    <w:rsid w:val="006D2E78"/>
    <w:rsid w:val="006D30BB"/>
    <w:rsid w:val="006D346D"/>
    <w:rsid w:val="006D411A"/>
    <w:rsid w:val="006D4C7B"/>
    <w:rsid w:val="006D7283"/>
    <w:rsid w:val="006D7D02"/>
    <w:rsid w:val="006E0D71"/>
    <w:rsid w:val="006E180F"/>
    <w:rsid w:val="006E1884"/>
    <w:rsid w:val="006E4E3B"/>
    <w:rsid w:val="006E4FC2"/>
    <w:rsid w:val="006E681B"/>
    <w:rsid w:val="006E7A10"/>
    <w:rsid w:val="006F0210"/>
    <w:rsid w:val="006F02B4"/>
    <w:rsid w:val="006F0865"/>
    <w:rsid w:val="006F0966"/>
    <w:rsid w:val="006F0E5A"/>
    <w:rsid w:val="006F1365"/>
    <w:rsid w:val="006F2E66"/>
    <w:rsid w:val="006F3316"/>
    <w:rsid w:val="006F3509"/>
    <w:rsid w:val="006F35DA"/>
    <w:rsid w:val="006F36BC"/>
    <w:rsid w:val="006F36D7"/>
    <w:rsid w:val="006F4275"/>
    <w:rsid w:val="006F6436"/>
    <w:rsid w:val="006F71E1"/>
    <w:rsid w:val="006F7329"/>
    <w:rsid w:val="006F7337"/>
    <w:rsid w:val="006F73AB"/>
    <w:rsid w:val="006F74CB"/>
    <w:rsid w:val="00702FB7"/>
    <w:rsid w:val="007030AE"/>
    <w:rsid w:val="0070337C"/>
    <w:rsid w:val="0070345C"/>
    <w:rsid w:val="007040BC"/>
    <w:rsid w:val="0070493E"/>
    <w:rsid w:val="00704CC0"/>
    <w:rsid w:val="00706D03"/>
    <w:rsid w:val="00706D0A"/>
    <w:rsid w:val="00706E99"/>
    <w:rsid w:val="0070769B"/>
    <w:rsid w:val="00707E1E"/>
    <w:rsid w:val="00707FD3"/>
    <w:rsid w:val="00710148"/>
    <w:rsid w:val="007107B3"/>
    <w:rsid w:val="00710888"/>
    <w:rsid w:val="00710961"/>
    <w:rsid w:val="00710ABC"/>
    <w:rsid w:val="007122F9"/>
    <w:rsid w:val="00712A4D"/>
    <w:rsid w:val="00713DD7"/>
    <w:rsid w:val="00714E3F"/>
    <w:rsid w:val="00714EA3"/>
    <w:rsid w:val="007152FE"/>
    <w:rsid w:val="0071542D"/>
    <w:rsid w:val="007155FD"/>
    <w:rsid w:val="007169D8"/>
    <w:rsid w:val="00716C7F"/>
    <w:rsid w:val="00720C61"/>
    <w:rsid w:val="00720EEB"/>
    <w:rsid w:val="00721694"/>
    <w:rsid w:val="00724B23"/>
    <w:rsid w:val="00725928"/>
    <w:rsid w:val="00725AF1"/>
    <w:rsid w:val="00726E63"/>
    <w:rsid w:val="007319F4"/>
    <w:rsid w:val="00732CC0"/>
    <w:rsid w:val="00732DAA"/>
    <w:rsid w:val="0073376F"/>
    <w:rsid w:val="007337C0"/>
    <w:rsid w:val="007338E7"/>
    <w:rsid w:val="007345F7"/>
    <w:rsid w:val="00734DDB"/>
    <w:rsid w:val="00734FD4"/>
    <w:rsid w:val="00736360"/>
    <w:rsid w:val="00736FA7"/>
    <w:rsid w:val="00737C2B"/>
    <w:rsid w:val="00740422"/>
    <w:rsid w:val="0074044C"/>
    <w:rsid w:val="00740ACD"/>
    <w:rsid w:val="00742213"/>
    <w:rsid w:val="00742327"/>
    <w:rsid w:val="007428BF"/>
    <w:rsid w:val="00742B41"/>
    <w:rsid w:val="00743457"/>
    <w:rsid w:val="00743891"/>
    <w:rsid w:val="00744CDF"/>
    <w:rsid w:val="00744E3D"/>
    <w:rsid w:val="00745745"/>
    <w:rsid w:val="00746E24"/>
    <w:rsid w:val="00747927"/>
    <w:rsid w:val="00750217"/>
    <w:rsid w:val="00750957"/>
    <w:rsid w:val="007515C9"/>
    <w:rsid w:val="00751D33"/>
    <w:rsid w:val="0075250A"/>
    <w:rsid w:val="00752747"/>
    <w:rsid w:val="00753107"/>
    <w:rsid w:val="00753113"/>
    <w:rsid w:val="00753122"/>
    <w:rsid w:val="00755F44"/>
    <w:rsid w:val="007564FB"/>
    <w:rsid w:val="007566B1"/>
    <w:rsid w:val="00756C8E"/>
    <w:rsid w:val="0075738D"/>
    <w:rsid w:val="00757C05"/>
    <w:rsid w:val="00761CF0"/>
    <w:rsid w:val="007621DA"/>
    <w:rsid w:val="0076516B"/>
    <w:rsid w:val="0076672D"/>
    <w:rsid w:val="00766C56"/>
    <w:rsid w:val="00767B06"/>
    <w:rsid w:val="00770F9E"/>
    <w:rsid w:val="007728B6"/>
    <w:rsid w:val="007732F5"/>
    <w:rsid w:val="00775822"/>
    <w:rsid w:val="00775F55"/>
    <w:rsid w:val="007761F6"/>
    <w:rsid w:val="00776877"/>
    <w:rsid w:val="00776DA1"/>
    <w:rsid w:val="0077752F"/>
    <w:rsid w:val="00781E98"/>
    <w:rsid w:val="00782256"/>
    <w:rsid w:val="00782A45"/>
    <w:rsid w:val="00782C74"/>
    <w:rsid w:val="00782D4A"/>
    <w:rsid w:val="007841C6"/>
    <w:rsid w:val="0078564C"/>
    <w:rsid w:val="00786550"/>
    <w:rsid w:val="0079046C"/>
    <w:rsid w:val="00791446"/>
    <w:rsid w:val="00791D96"/>
    <w:rsid w:val="00792AEE"/>
    <w:rsid w:val="00793277"/>
    <w:rsid w:val="00794DD9"/>
    <w:rsid w:val="00796A05"/>
    <w:rsid w:val="00797BE3"/>
    <w:rsid w:val="00797F38"/>
    <w:rsid w:val="007A17D2"/>
    <w:rsid w:val="007A336C"/>
    <w:rsid w:val="007A4B5B"/>
    <w:rsid w:val="007A51E2"/>
    <w:rsid w:val="007A5CC9"/>
    <w:rsid w:val="007A6185"/>
    <w:rsid w:val="007A63B5"/>
    <w:rsid w:val="007A7BA0"/>
    <w:rsid w:val="007A7D6E"/>
    <w:rsid w:val="007B0160"/>
    <w:rsid w:val="007B0A46"/>
    <w:rsid w:val="007B0B0A"/>
    <w:rsid w:val="007B0D8C"/>
    <w:rsid w:val="007B20B7"/>
    <w:rsid w:val="007B2583"/>
    <w:rsid w:val="007B2938"/>
    <w:rsid w:val="007B29DE"/>
    <w:rsid w:val="007B2F0C"/>
    <w:rsid w:val="007B2FCA"/>
    <w:rsid w:val="007B30A9"/>
    <w:rsid w:val="007B31EB"/>
    <w:rsid w:val="007B3837"/>
    <w:rsid w:val="007B4B12"/>
    <w:rsid w:val="007B6C56"/>
    <w:rsid w:val="007B6D3E"/>
    <w:rsid w:val="007C000A"/>
    <w:rsid w:val="007C0EC2"/>
    <w:rsid w:val="007C1D2B"/>
    <w:rsid w:val="007C25FE"/>
    <w:rsid w:val="007C27B4"/>
    <w:rsid w:val="007C4861"/>
    <w:rsid w:val="007C5BD1"/>
    <w:rsid w:val="007C66CE"/>
    <w:rsid w:val="007C6C7B"/>
    <w:rsid w:val="007C723E"/>
    <w:rsid w:val="007D03F1"/>
    <w:rsid w:val="007D05F7"/>
    <w:rsid w:val="007D32B9"/>
    <w:rsid w:val="007D346C"/>
    <w:rsid w:val="007D3C65"/>
    <w:rsid w:val="007D452D"/>
    <w:rsid w:val="007D6D21"/>
    <w:rsid w:val="007D7B59"/>
    <w:rsid w:val="007E01BA"/>
    <w:rsid w:val="007E02C7"/>
    <w:rsid w:val="007E0E4E"/>
    <w:rsid w:val="007E2AC6"/>
    <w:rsid w:val="007E4140"/>
    <w:rsid w:val="007E5507"/>
    <w:rsid w:val="007E6727"/>
    <w:rsid w:val="007E6DE8"/>
    <w:rsid w:val="007E70F1"/>
    <w:rsid w:val="007E76A8"/>
    <w:rsid w:val="007E77AF"/>
    <w:rsid w:val="007E7D4F"/>
    <w:rsid w:val="007E7ECD"/>
    <w:rsid w:val="007F1DBD"/>
    <w:rsid w:val="007F2686"/>
    <w:rsid w:val="007F30CE"/>
    <w:rsid w:val="007F33AB"/>
    <w:rsid w:val="007F350A"/>
    <w:rsid w:val="007F3E99"/>
    <w:rsid w:val="007F414C"/>
    <w:rsid w:val="007F46CF"/>
    <w:rsid w:val="007F535E"/>
    <w:rsid w:val="007F57D7"/>
    <w:rsid w:val="007F6553"/>
    <w:rsid w:val="007F703E"/>
    <w:rsid w:val="008009DB"/>
    <w:rsid w:val="00800CA6"/>
    <w:rsid w:val="00800DF4"/>
    <w:rsid w:val="00802494"/>
    <w:rsid w:val="00802895"/>
    <w:rsid w:val="00802A69"/>
    <w:rsid w:val="00802B6B"/>
    <w:rsid w:val="00803C04"/>
    <w:rsid w:val="00804291"/>
    <w:rsid w:val="008058C5"/>
    <w:rsid w:val="00805FDF"/>
    <w:rsid w:val="008069A4"/>
    <w:rsid w:val="008079E7"/>
    <w:rsid w:val="00807DE6"/>
    <w:rsid w:val="0081036D"/>
    <w:rsid w:val="008114A8"/>
    <w:rsid w:val="008125E7"/>
    <w:rsid w:val="0081260D"/>
    <w:rsid w:val="00812A81"/>
    <w:rsid w:val="0081322D"/>
    <w:rsid w:val="00813E7F"/>
    <w:rsid w:val="00814237"/>
    <w:rsid w:val="00815608"/>
    <w:rsid w:val="00815E61"/>
    <w:rsid w:val="00816310"/>
    <w:rsid w:val="00816A6B"/>
    <w:rsid w:val="00816B9A"/>
    <w:rsid w:val="00816F05"/>
    <w:rsid w:val="0082017B"/>
    <w:rsid w:val="00820ACD"/>
    <w:rsid w:val="008237B9"/>
    <w:rsid w:val="00823F93"/>
    <w:rsid w:val="0082528B"/>
    <w:rsid w:val="00825E5C"/>
    <w:rsid w:val="00827B24"/>
    <w:rsid w:val="00827BDE"/>
    <w:rsid w:val="00827CA5"/>
    <w:rsid w:val="00827F95"/>
    <w:rsid w:val="00830E28"/>
    <w:rsid w:val="00831D71"/>
    <w:rsid w:val="00832D23"/>
    <w:rsid w:val="00832E63"/>
    <w:rsid w:val="0083337E"/>
    <w:rsid w:val="00833F2E"/>
    <w:rsid w:val="008340CA"/>
    <w:rsid w:val="008349A9"/>
    <w:rsid w:val="0083577C"/>
    <w:rsid w:val="00837B72"/>
    <w:rsid w:val="00840513"/>
    <w:rsid w:val="00840DDE"/>
    <w:rsid w:val="00841C1C"/>
    <w:rsid w:val="008432E6"/>
    <w:rsid w:val="00843D36"/>
    <w:rsid w:val="00844055"/>
    <w:rsid w:val="0084412E"/>
    <w:rsid w:val="008441FC"/>
    <w:rsid w:val="008445D0"/>
    <w:rsid w:val="00845C38"/>
    <w:rsid w:val="008479E2"/>
    <w:rsid w:val="00847CD2"/>
    <w:rsid w:val="00850113"/>
    <w:rsid w:val="00850B8D"/>
    <w:rsid w:val="00850D73"/>
    <w:rsid w:val="008511AE"/>
    <w:rsid w:val="00851A12"/>
    <w:rsid w:val="00851F2E"/>
    <w:rsid w:val="008525E2"/>
    <w:rsid w:val="00852E16"/>
    <w:rsid w:val="0085310A"/>
    <w:rsid w:val="00853871"/>
    <w:rsid w:val="008553D0"/>
    <w:rsid w:val="0085575D"/>
    <w:rsid w:val="00860CEE"/>
    <w:rsid w:val="00864393"/>
    <w:rsid w:val="00864742"/>
    <w:rsid w:val="008648AC"/>
    <w:rsid w:val="008655DB"/>
    <w:rsid w:val="0086565A"/>
    <w:rsid w:val="008664CD"/>
    <w:rsid w:val="00870817"/>
    <w:rsid w:val="00871328"/>
    <w:rsid w:val="00871EF0"/>
    <w:rsid w:val="00872BE1"/>
    <w:rsid w:val="00873057"/>
    <w:rsid w:val="0087346E"/>
    <w:rsid w:val="00874ADA"/>
    <w:rsid w:val="008751AA"/>
    <w:rsid w:val="00875FEA"/>
    <w:rsid w:val="008805FC"/>
    <w:rsid w:val="00880997"/>
    <w:rsid w:val="00881338"/>
    <w:rsid w:val="008815A2"/>
    <w:rsid w:val="00881BFF"/>
    <w:rsid w:val="00881ECF"/>
    <w:rsid w:val="00882372"/>
    <w:rsid w:val="00882A31"/>
    <w:rsid w:val="00882CB0"/>
    <w:rsid w:val="008832A7"/>
    <w:rsid w:val="008845CA"/>
    <w:rsid w:val="00884F3E"/>
    <w:rsid w:val="00885378"/>
    <w:rsid w:val="00885801"/>
    <w:rsid w:val="008867E7"/>
    <w:rsid w:val="008878AE"/>
    <w:rsid w:val="008913EF"/>
    <w:rsid w:val="00891F20"/>
    <w:rsid w:val="00892288"/>
    <w:rsid w:val="00892C52"/>
    <w:rsid w:val="008930EF"/>
    <w:rsid w:val="0089344F"/>
    <w:rsid w:val="008950E2"/>
    <w:rsid w:val="00895751"/>
    <w:rsid w:val="00895882"/>
    <w:rsid w:val="00896680"/>
    <w:rsid w:val="008A12A6"/>
    <w:rsid w:val="008A16BE"/>
    <w:rsid w:val="008A1A8B"/>
    <w:rsid w:val="008A268D"/>
    <w:rsid w:val="008A2C7E"/>
    <w:rsid w:val="008A3BD7"/>
    <w:rsid w:val="008A5815"/>
    <w:rsid w:val="008A6390"/>
    <w:rsid w:val="008A694C"/>
    <w:rsid w:val="008B0960"/>
    <w:rsid w:val="008B1419"/>
    <w:rsid w:val="008B21F6"/>
    <w:rsid w:val="008B340D"/>
    <w:rsid w:val="008B345C"/>
    <w:rsid w:val="008B3946"/>
    <w:rsid w:val="008B39C4"/>
    <w:rsid w:val="008B4592"/>
    <w:rsid w:val="008B51C0"/>
    <w:rsid w:val="008B531E"/>
    <w:rsid w:val="008B5533"/>
    <w:rsid w:val="008B6B94"/>
    <w:rsid w:val="008B72A1"/>
    <w:rsid w:val="008B7A1E"/>
    <w:rsid w:val="008C11D3"/>
    <w:rsid w:val="008C1473"/>
    <w:rsid w:val="008C1695"/>
    <w:rsid w:val="008C2855"/>
    <w:rsid w:val="008C2F27"/>
    <w:rsid w:val="008C32C1"/>
    <w:rsid w:val="008C3DB2"/>
    <w:rsid w:val="008C3E20"/>
    <w:rsid w:val="008C4519"/>
    <w:rsid w:val="008C4A75"/>
    <w:rsid w:val="008C4F4A"/>
    <w:rsid w:val="008C5173"/>
    <w:rsid w:val="008C5999"/>
    <w:rsid w:val="008C61A0"/>
    <w:rsid w:val="008C61C7"/>
    <w:rsid w:val="008C6D32"/>
    <w:rsid w:val="008D02B7"/>
    <w:rsid w:val="008D0EB5"/>
    <w:rsid w:val="008D1D66"/>
    <w:rsid w:val="008D1E47"/>
    <w:rsid w:val="008D2134"/>
    <w:rsid w:val="008D2155"/>
    <w:rsid w:val="008D2300"/>
    <w:rsid w:val="008D2651"/>
    <w:rsid w:val="008D28FC"/>
    <w:rsid w:val="008D2AEE"/>
    <w:rsid w:val="008D2D84"/>
    <w:rsid w:val="008D3600"/>
    <w:rsid w:val="008D3F94"/>
    <w:rsid w:val="008D5926"/>
    <w:rsid w:val="008D7D82"/>
    <w:rsid w:val="008E0A73"/>
    <w:rsid w:val="008E1B24"/>
    <w:rsid w:val="008E21E9"/>
    <w:rsid w:val="008E2605"/>
    <w:rsid w:val="008E27BD"/>
    <w:rsid w:val="008E294C"/>
    <w:rsid w:val="008E3AF1"/>
    <w:rsid w:val="008E47F9"/>
    <w:rsid w:val="008E55A0"/>
    <w:rsid w:val="008E6881"/>
    <w:rsid w:val="008E6CE4"/>
    <w:rsid w:val="008E7D80"/>
    <w:rsid w:val="008E7EBD"/>
    <w:rsid w:val="008F1311"/>
    <w:rsid w:val="008F1FA4"/>
    <w:rsid w:val="008F25F1"/>
    <w:rsid w:val="008F2B4E"/>
    <w:rsid w:val="008F2F40"/>
    <w:rsid w:val="008F2FBE"/>
    <w:rsid w:val="008F3AC7"/>
    <w:rsid w:val="008F4FCA"/>
    <w:rsid w:val="008F52F4"/>
    <w:rsid w:val="008F6662"/>
    <w:rsid w:val="008F6689"/>
    <w:rsid w:val="008F6BE3"/>
    <w:rsid w:val="008F6FD9"/>
    <w:rsid w:val="008F74F6"/>
    <w:rsid w:val="008F7610"/>
    <w:rsid w:val="009003C1"/>
    <w:rsid w:val="00900468"/>
    <w:rsid w:val="00901CB2"/>
    <w:rsid w:val="009020EA"/>
    <w:rsid w:val="00903A5C"/>
    <w:rsid w:val="00905016"/>
    <w:rsid w:val="00907130"/>
    <w:rsid w:val="009072D4"/>
    <w:rsid w:val="009074C2"/>
    <w:rsid w:val="00910FA8"/>
    <w:rsid w:val="00911000"/>
    <w:rsid w:val="009110B6"/>
    <w:rsid w:val="00911134"/>
    <w:rsid w:val="00911475"/>
    <w:rsid w:val="0091248E"/>
    <w:rsid w:val="00912EBA"/>
    <w:rsid w:val="009132C0"/>
    <w:rsid w:val="00913A6A"/>
    <w:rsid w:val="00914034"/>
    <w:rsid w:val="009147E7"/>
    <w:rsid w:val="009148F6"/>
    <w:rsid w:val="009149FA"/>
    <w:rsid w:val="00917DDA"/>
    <w:rsid w:val="00920D17"/>
    <w:rsid w:val="00920FD0"/>
    <w:rsid w:val="00921929"/>
    <w:rsid w:val="009226D6"/>
    <w:rsid w:val="009226F5"/>
    <w:rsid w:val="00922B4F"/>
    <w:rsid w:val="00923391"/>
    <w:rsid w:val="00923AE6"/>
    <w:rsid w:val="00923E79"/>
    <w:rsid w:val="009252B2"/>
    <w:rsid w:val="0092532C"/>
    <w:rsid w:val="00926F86"/>
    <w:rsid w:val="0092724E"/>
    <w:rsid w:val="0092760E"/>
    <w:rsid w:val="0093087F"/>
    <w:rsid w:val="00930B2F"/>
    <w:rsid w:val="00932F66"/>
    <w:rsid w:val="00936941"/>
    <w:rsid w:val="00936A1D"/>
    <w:rsid w:val="009371CD"/>
    <w:rsid w:val="00937351"/>
    <w:rsid w:val="00940BD3"/>
    <w:rsid w:val="0094115E"/>
    <w:rsid w:val="00941274"/>
    <w:rsid w:val="00943999"/>
    <w:rsid w:val="00944779"/>
    <w:rsid w:val="00944F97"/>
    <w:rsid w:val="0094605A"/>
    <w:rsid w:val="00946447"/>
    <w:rsid w:val="00946973"/>
    <w:rsid w:val="00947093"/>
    <w:rsid w:val="00947270"/>
    <w:rsid w:val="00947D07"/>
    <w:rsid w:val="00950A9D"/>
    <w:rsid w:val="009515BC"/>
    <w:rsid w:val="009522DC"/>
    <w:rsid w:val="009525E9"/>
    <w:rsid w:val="00952A01"/>
    <w:rsid w:val="00953734"/>
    <w:rsid w:val="009539BC"/>
    <w:rsid w:val="00954002"/>
    <w:rsid w:val="0095572C"/>
    <w:rsid w:val="00955730"/>
    <w:rsid w:val="00956A6B"/>
    <w:rsid w:val="009603A4"/>
    <w:rsid w:val="00960C37"/>
    <w:rsid w:val="009613C1"/>
    <w:rsid w:val="00961911"/>
    <w:rsid w:val="00961CE9"/>
    <w:rsid w:val="009626E5"/>
    <w:rsid w:val="0096335D"/>
    <w:rsid w:val="00963A64"/>
    <w:rsid w:val="00963E54"/>
    <w:rsid w:val="00964271"/>
    <w:rsid w:val="00965813"/>
    <w:rsid w:val="009658AD"/>
    <w:rsid w:val="00966766"/>
    <w:rsid w:val="00966D3A"/>
    <w:rsid w:val="009703AE"/>
    <w:rsid w:val="00970ABE"/>
    <w:rsid w:val="00970D83"/>
    <w:rsid w:val="00972B7F"/>
    <w:rsid w:val="00972D0C"/>
    <w:rsid w:val="00972D0F"/>
    <w:rsid w:val="0097301A"/>
    <w:rsid w:val="00973482"/>
    <w:rsid w:val="0097351A"/>
    <w:rsid w:val="009743ED"/>
    <w:rsid w:val="00975C53"/>
    <w:rsid w:val="00975DCF"/>
    <w:rsid w:val="00975E9A"/>
    <w:rsid w:val="009767D5"/>
    <w:rsid w:val="009773BD"/>
    <w:rsid w:val="0097778F"/>
    <w:rsid w:val="00980D51"/>
    <w:rsid w:val="00981240"/>
    <w:rsid w:val="00981773"/>
    <w:rsid w:val="00981B43"/>
    <w:rsid w:val="00982C04"/>
    <w:rsid w:val="0098438F"/>
    <w:rsid w:val="00987F9E"/>
    <w:rsid w:val="0099138D"/>
    <w:rsid w:val="0099276D"/>
    <w:rsid w:val="009938BC"/>
    <w:rsid w:val="009943AD"/>
    <w:rsid w:val="00994628"/>
    <w:rsid w:val="00994BB4"/>
    <w:rsid w:val="0099552A"/>
    <w:rsid w:val="0099579D"/>
    <w:rsid w:val="00996783"/>
    <w:rsid w:val="00996BC7"/>
    <w:rsid w:val="00996E21"/>
    <w:rsid w:val="00996EFF"/>
    <w:rsid w:val="009A0ECD"/>
    <w:rsid w:val="009A2D39"/>
    <w:rsid w:val="009A31FC"/>
    <w:rsid w:val="009A388D"/>
    <w:rsid w:val="009A5323"/>
    <w:rsid w:val="009A572B"/>
    <w:rsid w:val="009A6985"/>
    <w:rsid w:val="009A6BA6"/>
    <w:rsid w:val="009A6F8A"/>
    <w:rsid w:val="009A7173"/>
    <w:rsid w:val="009A7537"/>
    <w:rsid w:val="009A79AF"/>
    <w:rsid w:val="009B1198"/>
    <w:rsid w:val="009B11F0"/>
    <w:rsid w:val="009B1FE3"/>
    <w:rsid w:val="009B2156"/>
    <w:rsid w:val="009B2194"/>
    <w:rsid w:val="009B22BA"/>
    <w:rsid w:val="009B2ECC"/>
    <w:rsid w:val="009B3AA7"/>
    <w:rsid w:val="009B3DFC"/>
    <w:rsid w:val="009B3EEF"/>
    <w:rsid w:val="009B6D5B"/>
    <w:rsid w:val="009B7FA1"/>
    <w:rsid w:val="009C1646"/>
    <w:rsid w:val="009C1C53"/>
    <w:rsid w:val="009C2317"/>
    <w:rsid w:val="009C2B1A"/>
    <w:rsid w:val="009C326E"/>
    <w:rsid w:val="009C3BB3"/>
    <w:rsid w:val="009C3CCC"/>
    <w:rsid w:val="009C6363"/>
    <w:rsid w:val="009C6F80"/>
    <w:rsid w:val="009C7E3F"/>
    <w:rsid w:val="009D1079"/>
    <w:rsid w:val="009D1C81"/>
    <w:rsid w:val="009D2109"/>
    <w:rsid w:val="009D2547"/>
    <w:rsid w:val="009D454D"/>
    <w:rsid w:val="009D4C27"/>
    <w:rsid w:val="009D4C49"/>
    <w:rsid w:val="009D540E"/>
    <w:rsid w:val="009D72EC"/>
    <w:rsid w:val="009D79DC"/>
    <w:rsid w:val="009D7DA9"/>
    <w:rsid w:val="009E0911"/>
    <w:rsid w:val="009E0D65"/>
    <w:rsid w:val="009E0D6D"/>
    <w:rsid w:val="009E27FC"/>
    <w:rsid w:val="009E2AC0"/>
    <w:rsid w:val="009E2C7A"/>
    <w:rsid w:val="009E35AB"/>
    <w:rsid w:val="009E3BA0"/>
    <w:rsid w:val="009E404C"/>
    <w:rsid w:val="009E442B"/>
    <w:rsid w:val="009E4E42"/>
    <w:rsid w:val="009E51EE"/>
    <w:rsid w:val="009E526E"/>
    <w:rsid w:val="009E5276"/>
    <w:rsid w:val="009E57B2"/>
    <w:rsid w:val="009E5827"/>
    <w:rsid w:val="009E5A32"/>
    <w:rsid w:val="009E6708"/>
    <w:rsid w:val="009E670C"/>
    <w:rsid w:val="009E781E"/>
    <w:rsid w:val="009F0E39"/>
    <w:rsid w:val="009F2D7A"/>
    <w:rsid w:val="009F2DC2"/>
    <w:rsid w:val="009F308E"/>
    <w:rsid w:val="009F3105"/>
    <w:rsid w:val="009F5F37"/>
    <w:rsid w:val="009F685B"/>
    <w:rsid w:val="009F741E"/>
    <w:rsid w:val="009F7E05"/>
    <w:rsid w:val="00A002D9"/>
    <w:rsid w:val="00A00864"/>
    <w:rsid w:val="00A009D4"/>
    <w:rsid w:val="00A00BC7"/>
    <w:rsid w:val="00A016F1"/>
    <w:rsid w:val="00A03B3C"/>
    <w:rsid w:val="00A04A93"/>
    <w:rsid w:val="00A05459"/>
    <w:rsid w:val="00A05755"/>
    <w:rsid w:val="00A077E3"/>
    <w:rsid w:val="00A07F30"/>
    <w:rsid w:val="00A12122"/>
    <w:rsid w:val="00A12AD0"/>
    <w:rsid w:val="00A12F06"/>
    <w:rsid w:val="00A13162"/>
    <w:rsid w:val="00A1369F"/>
    <w:rsid w:val="00A14267"/>
    <w:rsid w:val="00A1448E"/>
    <w:rsid w:val="00A14A5C"/>
    <w:rsid w:val="00A16B75"/>
    <w:rsid w:val="00A16DD6"/>
    <w:rsid w:val="00A17086"/>
    <w:rsid w:val="00A173E9"/>
    <w:rsid w:val="00A1758F"/>
    <w:rsid w:val="00A2202E"/>
    <w:rsid w:val="00A24B8F"/>
    <w:rsid w:val="00A24F46"/>
    <w:rsid w:val="00A25190"/>
    <w:rsid w:val="00A26873"/>
    <w:rsid w:val="00A271E2"/>
    <w:rsid w:val="00A2732C"/>
    <w:rsid w:val="00A27C1A"/>
    <w:rsid w:val="00A27C5C"/>
    <w:rsid w:val="00A3012E"/>
    <w:rsid w:val="00A30B42"/>
    <w:rsid w:val="00A30D83"/>
    <w:rsid w:val="00A315AB"/>
    <w:rsid w:val="00A31785"/>
    <w:rsid w:val="00A3194D"/>
    <w:rsid w:val="00A3246D"/>
    <w:rsid w:val="00A33186"/>
    <w:rsid w:val="00A331AC"/>
    <w:rsid w:val="00A33488"/>
    <w:rsid w:val="00A33ACC"/>
    <w:rsid w:val="00A34DAD"/>
    <w:rsid w:val="00A350C6"/>
    <w:rsid w:val="00A35167"/>
    <w:rsid w:val="00A3522C"/>
    <w:rsid w:val="00A3633A"/>
    <w:rsid w:val="00A36C48"/>
    <w:rsid w:val="00A4066B"/>
    <w:rsid w:val="00A40DCD"/>
    <w:rsid w:val="00A41233"/>
    <w:rsid w:val="00A41CC6"/>
    <w:rsid w:val="00A4261A"/>
    <w:rsid w:val="00A4281F"/>
    <w:rsid w:val="00A435DB"/>
    <w:rsid w:val="00A43A4F"/>
    <w:rsid w:val="00A43CD9"/>
    <w:rsid w:val="00A44A09"/>
    <w:rsid w:val="00A44BEE"/>
    <w:rsid w:val="00A4628D"/>
    <w:rsid w:val="00A4698E"/>
    <w:rsid w:val="00A46B8D"/>
    <w:rsid w:val="00A47056"/>
    <w:rsid w:val="00A478BC"/>
    <w:rsid w:val="00A478FE"/>
    <w:rsid w:val="00A47A8E"/>
    <w:rsid w:val="00A47D3D"/>
    <w:rsid w:val="00A47DB1"/>
    <w:rsid w:val="00A51579"/>
    <w:rsid w:val="00A51B63"/>
    <w:rsid w:val="00A5267E"/>
    <w:rsid w:val="00A5393E"/>
    <w:rsid w:val="00A5519A"/>
    <w:rsid w:val="00A57258"/>
    <w:rsid w:val="00A5732D"/>
    <w:rsid w:val="00A60894"/>
    <w:rsid w:val="00A60C24"/>
    <w:rsid w:val="00A61267"/>
    <w:rsid w:val="00A6187E"/>
    <w:rsid w:val="00A6192A"/>
    <w:rsid w:val="00A62373"/>
    <w:rsid w:val="00A62393"/>
    <w:rsid w:val="00A6473C"/>
    <w:rsid w:val="00A656F6"/>
    <w:rsid w:val="00A66D53"/>
    <w:rsid w:val="00A6728D"/>
    <w:rsid w:val="00A67AED"/>
    <w:rsid w:val="00A70F70"/>
    <w:rsid w:val="00A7114C"/>
    <w:rsid w:val="00A71E81"/>
    <w:rsid w:val="00A72EEA"/>
    <w:rsid w:val="00A731CD"/>
    <w:rsid w:val="00A7329C"/>
    <w:rsid w:val="00A73C92"/>
    <w:rsid w:val="00A73E4A"/>
    <w:rsid w:val="00A7414E"/>
    <w:rsid w:val="00A74ED6"/>
    <w:rsid w:val="00A761AD"/>
    <w:rsid w:val="00A76F64"/>
    <w:rsid w:val="00A77256"/>
    <w:rsid w:val="00A774AD"/>
    <w:rsid w:val="00A8067E"/>
    <w:rsid w:val="00A80DD5"/>
    <w:rsid w:val="00A80EEB"/>
    <w:rsid w:val="00A81880"/>
    <w:rsid w:val="00A822E5"/>
    <w:rsid w:val="00A82B73"/>
    <w:rsid w:val="00A82E14"/>
    <w:rsid w:val="00A82F19"/>
    <w:rsid w:val="00A83718"/>
    <w:rsid w:val="00A845AC"/>
    <w:rsid w:val="00A84F65"/>
    <w:rsid w:val="00A85748"/>
    <w:rsid w:val="00A857AB"/>
    <w:rsid w:val="00A858EE"/>
    <w:rsid w:val="00A85B13"/>
    <w:rsid w:val="00A86243"/>
    <w:rsid w:val="00A87CC3"/>
    <w:rsid w:val="00A90627"/>
    <w:rsid w:val="00A90CBC"/>
    <w:rsid w:val="00A9154C"/>
    <w:rsid w:val="00A91882"/>
    <w:rsid w:val="00A920F4"/>
    <w:rsid w:val="00A935AE"/>
    <w:rsid w:val="00A93636"/>
    <w:rsid w:val="00A94CDC"/>
    <w:rsid w:val="00A953E0"/>
    <w:rsid w:val="00A95B07"/>
    <w:rsid w:val="00A96426"/>
    <w:rsid w:val="00A967A3"/>
    <w:rsid w:val="00A97A12"/>
    <w:rsid w:val="00A97B73"/>
    <w:rsid w:val="00AA0F4C"/>
    <w:rsid w:val="00AA1E73"/>
    <w:rsid w:val="00AA2A53"/>
    <w:rsid w:val="00AA3114"/>
    <w:rsid w:val="00AA31D2"/>
    <w:rsid w:val="00AA405F"/>
    <w:rsid w:val="00AA53E8"/>
    <w:rsid w:val="00AA5C16"/>
    <w:rsid w:val="00AA6FF9"/>
    <w:rsid w:val="00AA7367"/>
    <w:rsid w:val="00AB0A0B"/>
    <w:rsid w:val="00AB159E"/>
    <w:rsid w:val="00AB2500"/>
    <w:rsid w:val="00AB2652"/>
    <w:rsid w:val="00AB3034"/>
    <w:rsid w:val="00AB38F3"/>
    <w:rsid w:val="00AB42B9"/>
    <w:rsid w:val="00AB4849"/>
    <w:rsid w:val="00AB4BB6"/>
    <w:rsid w:val="00AB5656"/>
    <w:rsid w:val="00AB5A55"/>
    <w:rsid w:val="00AB600B"/>
    <w:rsid w:val="00AB6F3F"/>
    <w:rsid w:val="00AB7134"/>
    <w:rsid w:val="00AB7D7F"/>
    <w:rsid w:val="00AC02C8"/>
    <w:rsid w:val="00AC0734"/>
    <w:rsid w:val="00AC0A9D"/>
    <w:rsid w:val="00AC18CE"/>
    <w:rsid w:val="00AC20F5"/>
    <w:rsid w:val="00AC249E"/>
    <w:rsid w:val="00AC2C3E"/>
    <w:rsid w:val="00AC3D2F"/>
    <w:rsid w:val="00AC41EC"/>
    <w:rsid w:val="00AC552F"/>
    <w:rsid w:val="00AC5E0B"/>
    <w:rsid w:val="00AC6556"/>
    <w:rsid w:val="00AC6672"/>
    <w:rsid w:val="00AC73DF"/>
    <w:rsid w:val="00AC788A"/>
    <w:rsid w:val="00AD033B"/>
    <w:rsid w:val="00AD04D8"/>
    <w:rsid w:val="00AD0934"/>
    <w:rsid w:val="00AD0B3E"/>
    <w:rsid w:val="00AD146C"/>
    <w:rsid w:val="00AD14F5"/>
    <w:rsid w:val="00AD350B"/>
    <w:rsid w:val="00AD3B94"/>
    <w:rsid w:val="00AD4565"/>
    <w:rsid w:val="00AD4D6D"/>
    <w:rsid w:val="00AD64DA"/>
    <w:rsid w:val="00AD719A"/>
    <w:rsid w:val="00AD78FA"/>
    <w:rsid w:val="00AD79E1"/>
    <w:rsid w:val="00AE02BC"/>
    <w:rsid w:val="00AE0A37"/>
    <w:rsid w:val="00AE0C96"/>
    <w:rsid w:val="00AE318D"/>
    <w:rsid w:val="00AE35B7"/>
    <w:rsid w:val="00AE4136"/>
    <w:rsid w:val="00AE495C"/>
    <w:rsid w:val="00AE4C41"/>
    <w:rsid w:val="00AE6093"/>
    <w:rsid w:val="00AE620D"/>
    <w:rsid w:val="00AE71B2"/>
    <w:rsid w:val="00AE7A61"/>
    <w:rsid w:val="00AF067B"/>
    <w:rsid w:val="00AF10F0"/>
    <w:rsid w:val="00AF123F"/>
    <w:rsid w:val="00AF18DA"/>
    <w:rsid w:val="00AF20EF"/>
    <w:rsid w:val="00AF29AC"/>
    <w:rsid w:val="00AF35D0"/>
    <w:rsid w:val="00AF3FCE"/>
    <w:rsid w:val="00AF4AB9"/>
    <w:rsid w:val="00AF53B3"/>
    <w:rsid w:val="00AF56B4"/>
    <w:rsid w:val="00AF58C8"/>
    <w:rsid w:val="00AF6185"/>
    <w:rsid w:val="00AF64D3"/>
    <w:rsid w:val="00AF66F3"/>
    <w:rsid w:val="00AF7EBF"/>
    <w:rsid w:val="00B00238"/>
    <w:rsid w:val="00B00406"/>
    <w:rsid w:val="00B00C8F"/>
    <w:rsid w:val="00B00DF9"/>
    <w:rsid w:val="00B010B9"/>
    <w:rsid w:val="00B013A2"/>
    <w:rsid w:val="00B01BF9"/>
    <w:rsid w:val="00B01DE5"/>
    <w:rsid w:val="00B04007"/>
    <w:rsid w:val="00B043A1"/>
    <w:rsid w:val="00B05297"/>
    <w:rsid w:val="00B05D8F"/>
    <w:rsid w:val="00B0614B"/>
    <w:rsid w:val="00B06425"/>
    <w:rsid w:val="00B0799B"/>
    <w:rsid w:val="00B07B4A"/>
    <w:rsid w:val="00B07BBA"/>
    <w:rsid w:val="00B07E36"/>
    <w:rsid w:val="00B10793"/>
    <w:rsid w:val="00B1183A"/>
    <w:rsid w:val="00B13554"/>
    <w:rsid w:val="00B13EEA"/>
    <w:rsid w:val="00B14139"/>
    <w:rsid w:val="00B145EE"/>
    <w:rsid w:val="00B14A32"/>
    <w:rsid w:val="00B15146"/>
    <w:rsid w:val="00B1588B"/>
    <w:rsid w:val="00B16424"/>
    <w:rsid w:val="00B165B2"/>
    <w:rsid w:val="00B1787C"/>
    <w:rsid w:val="00B217D1"/>
    <w:rsid w:val="00B26A1B"/>
    <w:rsid w:val="00B26CA5"/>
    <w:rsid w:val="00B34E19"/>
    <w:rsid w:val="00B35D38"/>
    <w:rsid w:val="00B3735D"/>
    <w:rsid w:val="00B40C9B"/>
    <w:rsid w:val="00B41506"/>
    <w:rsid w:val="00B41C17"/>
    <w:rsid w:val="00B4239D"/>
    <w:rsid w:val="00B43825"/>
    <w:rsid w:val="00B43EE5"/>
    <w:rsid w:val="00B45AD7"/>
    <w:rsid w:val="00B504CA"/>
    <w:rsid w:val="00B50638"/>
    <w:rsid w:val="00B50A4B"/>
    <w:rsid w:val="00B50FFB"/>
    <w:rsid w:val="00B52C80"/>
    <w:rsid w:val="00B52CC7"/>
    <w:rsid w:val="00B5497A"/>
    <w:rsid w:val="00B55921"/>
    <w:rsid w:val="00B55FDE"/>
    <w:rsid w:val="00B5613F"/>
    <w:rsid w:val="00B57423"/>
    <w:rsid w:val="00B57B9D"/>
    <w:rsid w:val="00B57E77"/>
    <w:rsid w:val="00B60C5B"/>
    <w:rsid w:val="00B610DA"/>
    <w:rsid w:val="00B6230D"/>
    <w:rsid w:val="00B62C25"/>
    <w:rsid w:val="00B6312E"/>
    <w:rsid w:val="00B63216"/>
    <w:rsid w:val="00B670AF"/>
    <w:rsid w:val="00B67B39"/>
    <w:rsid w:val="00B67D8D"/>
    <w:rsid w:val="00B67EEF"/>
    <w:rsid w:val="00B70FC6"/>
    <w:rsid w:val="00B712A6"/>
    <w:rsid w:val="00B72D0A"/>
    <w:rsid w:val="00B738AC"/>
    <w:rsid w:val="00B76CCD"/>
    <w:rsid w:val="00B80F7F"/>
    <w:rsid w:val="00B80FA0"/>
    <w:rsid w:val="00B82869"/>
    <w:rsid w:val="00B83855"/>
    <w:rsid w:val="00B83CB6"/>
    <w:rsid w:val="00B8506F"/>
    <w:rsid w:val="00B85FEB"/>
    <w:rsid w:val="00B86176"/>
    <w:rsid w:val="00B90E11"/>
    <w:rsid w:val="00B93345"/>
    <w:rsid w:val="00B934FB"/>
    <w:rsid w:val="00B962B2"/>
    <w:rsid w:val="00B969FD"/>
    <w:rsid w:val="00B9782C"/>
    <w:rsid w:val="00BA0335"/>
    <w:rsid w:val="00BA033E"/>
    <w:rsid w:val="00BA0802"/>
    <w:rsid w:val="00BA0B48"/>
    <w:rsid w:val="00BA0C87"/>
    <w:rsid w:val="00BA12A5"/>
    <w:rsid w:val="00BA239D"/>
    <w:rsid w:val="00BA3184"/>
    <w:rsid w:val="00BA340C"/>
    <w:rsid w:val="00BA3787"/>
    <w:rsid w:val="00BA3B91"/>
    <w:rsid w:val="00BA4CEA"/>
    <w:rsid w:val="00BA5A7A"/>
    <w:rsid w:val="00BA6995"/>
    <w:rsid w:val="00BA6C28"/>
    <w:rsid w:val="00BA7A92"/>
    <w:rsid w:val="00BB35B6"/>
    <w:rsid w:val="00BB39B4"/>
    <w:rsid w:val="00BB3F95"/>
    <w:rsid w:val="00BB48FE"/>
    <w:rsid w:val="00BB4B43"/>
    <w:rsid w:val="00BB4FB9"/>
    <w:rsid w:val="00BB745A"/>
    <w:rsid w:val="00BB77F3"/>
    <w:rsid w:val="00BB78FA"/>
    <w:rsid w:val="00BB7920"/>
    <w:rsid w:val="00BB7C8E"/>
    <w:rsid w:val="00BC0057"/>
    <w:rsid w:val="00BC0923"/>
    <w:rsid w:val="00BC0B45"/>
    <w:rsid w:val="00BC0E40"/>
    <w:rsid w:val="00BC25FC"/>
    <w:rsid w:val="00BC2ED8"/>
    <w:rsid w:val="00BC319F"/>
    <w:rsid w:val="00BC3F12"/>
    <w:rsid w:val="00BC492E"/>
    <w:rsid w:val="00BC5AF0"/>
    <w:rsid w:val="00BC789C"/>
    <w:rsid w:val="00BC7DC8"/>
    <w:rsid w:val="00BD064E"/>
    <w:rsid w:val="00BD0921"/>
    <w:rsid w:val="00BD09E0"/>
    <w:rsid w:val="00BD0C39"/>
    <w:rsid w:val="00BD0D90"/>
    <w:rsid w:val="00BD10FF"/>
    <w:rsid w:val="00BD1763"/>
    <w:rsid w:val="00BD183D"/>
    <w:rsid w:val="00BD3584"/>
    <w:rsid w:val="00BD3AFB"/>
    <w:rsid w:val="00BD4407"/>
    <w:rsid w:val="00BD46C2"/>
    <w:rsid w:val="00BD598A"/>
    <w:rsid w:val="00BD7734"/>
    <w:rsid w:val="00BD7B7F"/>
    <w:rsid w:val="00BD7EC5"/>
    <w:rsid w:val="00BE0A75"/>
    <w:rsid w:val="00BE0D1C"/>
    <w:rsid w:val="00BE2CF3"/>
    <w:rsid w:val="00BE347D"/>
    <w:rsid w:val="00BE3FA7"/>
    <w:rsid w:val="00BE547E"/>
    <w:rsid w:val="00BE6D60"/>
    <w:rsid w:val="00BF1876"/>
    <w:rsid w:val="00BF336B"/>
    <w:rsid w:val="00BF3598"/>
    <w:rsid w:val="00BF6601"/>
    <w:rsid w:val="00BF6993"/>
    <w:rsid w:val="00C002F3"/>
    <w:rsid w:val="00C0078D"/>
    <w:rsid w:val="00C009AA"/>
    <w:rsid w:val="00C01B22"/>
    <w:rsid w:val="00C02967"/>
    <w:rsid w:val="00C02F2E"/>
    <w:rsid w:val="00C0327D"/>
    <w:rsid w:val="00C03758"/>
    <w:rsid w:val="00C04F8E"/>
    <w:rsid w:val="00C05118"/>
    <w:rsid w:val="00C05F6A"/>
    <w:rsid w:val="00C066AA"/>
    <w:rsid w:val="00C0791E"/>
    <w:rsid w:val="00C10640"/>
    <w:rsid w:val="00C1070A"/>
    <w:rsid w:val="00C11883"/>
    <w:rsid w:val="00C119DF"/>
    <w:rsid w:val="00C12DB8"/>
    <w:rsid w:val="00C1369A"/>
    <w:rsid w:val="00C13F85"/>
    <w:rsid w:val="00C14478"/>
    <w:rsid w:val="00C155E5"/>
    <w:rsid w:val="00C16EBD"/>
    <w:rsid w:val="00C178F0"/>
    <w:rsid w:val="00C17A0B"/>
    <w:rsid w:val="00C203F0"/>
    <w:rsid w:val="00C210EF"/>
    <w:rsid w:val="00C2154A"/>
    <w:rsid w:val="00C22F00"/>
    <w:rsid w:val="00C22F82"/>
    <w:rsid w:val="00C22FA3"/>
    <w:rsid w:val="00C23621"/>
    <w:rsid w:val="00C2471C"/>
    <w:rsid w:val="00C24F80"/>
    <w:rsid w:val="00C2531D"/>
    <w:rsid w:val="00C26A3C"/>
    <w:rsid w:val="00C2744E"/>
    <w:rsid w:val="00C2774D"/>
    <w:rsid w:val="00C3010F"/>
    <w:rsid w:val="00C3086B"/>
    <w:rsid w:val="00C31E90"/>
    <w:rsid w:val="00C330FD"/>
    <w:rsid w:val="00C35034"/>
    <w:rsid w:val="00C3552B"/>
    <w:rsid w:val="00C371EB"/>
    <w:rsid w:val="00C400F5"/>
    <w:rsid w:val="00C41F0E"/>
    <w:rsid w:val="00C42EA8"/>
    <w:rsid w:val="00C45B51"/>
    <w:rsid w:val="00C45F50"/>
    <w:rsid w:val="00C462DB"/>
    <w:rsid w:val="00C46934"/>
    <w:rsid w:val="00C46B1F"/>
    <w:rsid w:val="00C52033"/>
    <w:rsid w:val="00C5404A"/>
    <w:rsid w:val="00C565D0"/>
    <w:rsid w:val="00C56C68"/>
    <w:rsid w:val="00C601C8"/>
    <w:rsid w:val="00C60AD6"/>
    <w:rsid w:val="00C6117C"/>
    <w:rsid w:val="00C62580"/>
    <w:rsid w:val="00C6379A"/>
    <w:rsid w:val="00C642AB"/>
    <w:rsid w:val="00C648A6"/>
    <w:rsid w:val="00C65178"/>
    <w:rsid w:val="00C66367"/>
    <w:rsid w:val="00C66783"/>
    <w:rsid w:val="00C6702F"/>
    <w:rsid w:val="00C67046"/>
    <w:rsid w:val="00C67F68"/>
    <w:rsid w:val="00C7121F"/>
    <w:rsid w:val="00C71957"/>
    <w:rsid w:val="00C73A72"/>
    <w:rsid w:val="00C744B4"/>
    <w:rsid w:val="00C76228"/>
    <w:rsid w:val="00C76303"/>
    <w:rsid w:val="00C7633E"/>
    <w:rsid w:val="00C76924"/>
    <w:rsid w:val="00C76BA6"/>
    <w:rsid w:val="00C80D53"/>
    <w:rsid w:val="00C834DE"/>
    <w:rsid w:val="00C835B2"/>
    <w:rsid w:val="00C83770"/>
    <w:rsid w:val="00C8401D"/>
    <w:rsid w:val="00C84068"/>
    <w:rsid w:val="00C843E7"/>
    <w:rsid w:val="00C844C0"/>
    <w:rsid w:val="00C84B43"/>
    <w:rsid w:val="00C864F8"/>
    <w:rsid w:val="00C86DC3"/>
    <w:rsid w:val="00C86F40"/>
    <w:rsid w:val="00C87843"/>
    <w:rsid w:val="00C90F55"/>
    <w:rsid w:val="00C92393"/>
    <w:rsid w:val="00C9263F"/>
    <w:rsid w:val="00C92F46"/>
    <w:rsid w:val="00C938D9"/>
    <w:rsid w:val="00C93FEC"/>
    <w:rsid w:val="00C941D4"/>
    <w:rsid w:val="00C95EBB"/>
    <w:rsid w:val="00C96720"/>
    <w:rsid w:val="00C96D2C"/>
    <w:rsid w:val="00C97C42"/>
    <w:rsid w:val="00CA0650"/>
    <w:rsid w:val="00CA162D"/>
    <w:rsid w:val="00CA178F"/>
    <w:rsid w:val="00CA1865"/>
    <w:rsid w:val="00CA2EE7"/>
    <w:rsid w:val="00CA5FB7"/>
    <w:rsid w:val="00CA6110"/>
    <w:rsid w:val="00CA6BAB"/>
    <w:rsid w:val="00CA7106"/>
    <w:rsid w:val="00CA7CD1"/>
    <w:rsid w:val="00CB14F0"/>
    <w:rsid w:val="00CB1926"/>
    <w:rsid w:val="00CB22F4"/>
    <w:rsid w:val="00CB38F5"/>
    <w:rsid w:val="00CB3BA8"/>
    <w:rsid w:val="00CB4455"/>
    <w:rsid w:val="00CB4FDC"/>
    <w:rsid w:val="00CB5867"/>
    <w:rsid w:val="00CB5966"/>
    <w:rsid w:val="00CB596E"/>
    <w:rsid w:val="00CB676A"/>
    <w:rsid w:val="00CB6CAE"/>
    <w:rsid w:val="00CB73FA"/>
    <w:rsid w:val="00CB7E58"/>
    <w:rsid w:val="00CC05E2"/>
    <w:rsid w:val="00CC1386"/>
    <w:rsid w:val="00CC1A86"/>
    <w:rsid w:val="00CC1EF4"/>
    <w:rsid w:val="00CC21E4"/>
    <w:rsid w:val="00CC3EE6"/>
    <w:rsid w:val="00CC48C5"/>
    <w:rsid w:val="00CD018E"/>
    <w:rsid w:val="00CD0777"/>
    <w:rsid w:val="00CD0B0C"/>
    <w:rsid w:val="00CD0C28"/>
    <w:rsid w:val="00CD19A7"/>
    <w:rsid w:val="00CD27E3"/>
    <w:rsid w:val="00CD2C28"/>
    <w:rsid w:val="00CD2D90"/>
    <w:rsid w:val="00CD3393"/>
    <w:rsid w:val="00CD37EB"/>
    <w:rsid w:val="00CD39F7"/>
    <w:rsid w:val="00CD3CD6"/>
    <w:rsid w:val="00CD466D"/>
    <w:rsid w:val="00CD47A7"/>
    <w:rsid w:val="00CD47FB"/>
    <w:rsid w:val="00CD62DB"/>
    <w:rsid w:val="00CD630B"/>
    <w:rsid w:val="00CD65CE"/>
    <w:rsid w:val="00CD751F"/>
    <w:rsid w:val="00CD7F7F"/>
    <w:rsid w:val="00CE0359"/>
    <w:rsid w:val="00CE1569"/>
    <w:rsid w:val="00CE1589"/>
    <w:rsid w:val="00CE18B0"/>
    <w:rsid w:val="00CE2A3A"/>
    <w:rsid w:val="00CE2D9F"/>
    <w:rsid w:val="00CE4702"/>
    <w:rsid w:val="00CE6711"/>
    <w:rsid w:val="00CE6987"/>
    <w:rsid w:val="00CE7171"/>
    <w:rsid w:val="00CE72B2"/>
    <w:rsid w:val="00CF0B45"/>
    <w:rsid w:val="00CF146A"/>
    <w:rsid w:val="00CF191C"/>
    <w:rsid w:val="00CF1A7D"/>
    <w:rsid w:val="00CF31C2"/>
    <w:rsid w:val="00CF35AD"/>
    <w:rsid w:val="00CF47DD"/>
    <w:rsid w:val="00CF5420"/>
    <w:rsid w:val="00CF59AE"/>
    <w:rsid w:val="00CF6678"/>
    <w:rsid w:val="00CF6A25"/>
    <w:rsid w:val="00CF7D25"/>
    <w:rsid w:val="00D00BD8"/>
    <w:rsid w:val="00D0164F"/>
    <w:rsid w:val="00D01B87"/>
    <w:rsid w:val="00D024F5"/>
    <w:rsid w:val="00D0280B"/>
    <w:rsid w:val="00D02C46"/>
    <w:rsid w:val="00D02EBA"/>
    <w:rsid w:val="00D04CF3"/>
    <w:rsid w:val="00D05112"/>
    <w:rsid w:val="00D05606"/>
    <w:rsid w:val="00D05758"/>
    <w:rsid w:val="00D05923"/>
    <w:rsid w:val="00D05B7C"/>
    <w:rsid w:val="00D062EE"/>
    <w:rsid w:val="00D0663A"/>
    <w:rsid w:val="00D12648"/>
    <w:rsid w:val="00D12E5A"/>
    <w:rsid w:val="00D13663"/>
    <w:rsid w:val="00D137DA"/>
    <w:rsid w:val="00D13C94"/>
    <w:rsid w:val="00D13DB3"/>
    <w:rsid w:val="00D1436E"/>
    <w:rsid w:val="00D14CEA"/>
    <w:rsid w:val="00D152AC"/>
    <w:rsid w:val="00D1532E"/>
    <w:rsid w:val="00D15929"/>
    <w:rsid w:val="00D16A87"/>
    <w:rsid w:val="00D1769E"/>
    <w:rsid w:val="00D20AAA"/>
    <w:rsid w:val="00D20B5E"/>
    <w:rsid w:val="00D20D21"/>
    <w:rsid w:val="00D21335"/>
    <w:rsid w:val="00D228B8"/>
    <w:rsid w:val="00D2295E"/>
    <w:rsid w:val="00D24030"/>
    <w:rsid w:val="00D25360"/>
    <w:rsid w:val="00D25C2D"/>
    <w:rsid w:val="00D2623D"/>
    <w:rsid w:val="00D264DF"/>
    <w:rsid w:val="00D26997"/>
    <w:rsid w:val="00D2788E"/>
    <w:rsid w:val="00D27A1F"/>
    <w:rsid w:val="00D27CCC"/>
    <w:rsid w:val="00D30D0C"/>
    <w:rsid w:val="00D314AC"/>
    <w:rsid w:val="00D317EA"/>
    <w:rsid w:val="00D319CC"/>
    <w:rsid w:val="00D31D3F"/>
    <w:rsid w:val="00D31D42"/>
    <w:rsid w:val="00D328E6"/>
    <w:rsid w:val="00D33493"/>
    <w:rsid w:val="00D3389E"/>
    <w:rsid w:val="00D346F2"/>
    <w:rsid w:val="00D34A05"/>
    <w:rsid w:val="00D3504D"/>
    <w:rsid w:val="00D35D8B"/>
    <w:rsid w:val="00D360F8"/>
    <w:rsid w:val="00D4021F"/>
    <w:rsid w:val="00D404D9"/>
    <w:rsid w:val="00D40EC5"/>
    <w:rsid w:val="00D42ADE"/>
    <w:rsid w:val="00D42BB6"/>
    <w:rsid w:val="00D42C98"/>
    <w:rsid w:val="00D42EAC"/>
    <w:rsid w:val="00D43188"/>
    <w:rsid w:val="00D4359B"/>
    <w:rsid w:val="00D43829"/>
    <w:rsid w:val="00D44315"/>
    <w:rsid w:val="00D45679"/>
    <w:rsid w:val="00D45F3F"/>
    <w:rsid w:val="00D461DE"/>
    <w:rsid w:val="00D468F0"/>
    <w:rsid w:val="00D46D45"/>
    <w:rsid w:val="00D47189"/>
    <w:rsid w:val="00D503A3"/>
    <w:rsid w:val="00D5054E"/>
    <w:rsid w:val="00D519EB"/>
    <w:rsid w:val="00D52570"/>
    <w:rsid w:val="00D526A7"/>
    <w:rsid w:val="00D5288F"/>
    <w:rsid w:val="00D52DCD"/>
    <w:rsid w:val="00D5350E"/>
    <w:rsid w:val="00D538DA"/>
    <w:rsid w:val="00D53B8A"/>
    <w:rsid w:val="00D55178"/>
    <w:rsid w:val="00D553F2"/>
    <w:rsid w:val="00D55B29"/>
    <w:rsid w:val="00D5703F"/>
    <w:rsid w:val="00D571F9"/>
    <w:rsid w:val="00D57442"/>
    <w:rsid w:val="00D579C6"/>
    <w:rsid w:val="00D60F0C"/>
    <w:rsid w:val="00D61A1F"/>
    <w:rsid w:val="00D61B26"/>
    <w:rsid w:val="00D61B98"/>
    <w:rsid w:val="00D6246F"/>
    <w:rsid w:val="00D634CF"/>
    <w:rsid w:val="00D64012"/>
    <w:rsid w:val="00D64407"/>
    <w:rsid w:val="00D64CCB"/>
    <w:rsid w:val="00D64F45"/>
    <w:rsid w:val="00D66F94"/>
    <w:rsid w:val="00D67EB1"/>
    <w:rsid w:val="00D715DA"/>
    <w:rsid w:val="00D716E6"/>
    <w:rsid w:val="00D727F1"/>
    <w:rsid w:val="00D729F6"/>
    <w:rsid w:val="00D72C6E"/>
    <w:rsid w:val="00D734D1"/>
    <w:rsid w:val="00D736CA"/>
    <w:rsid w:val="00D76AB9"/>
    <w:rsid w:val="00D76C2B"/>
    <w:rsid w:val="00D772D7"/>
    <w:rsid w:val="00D773D1"/>
    <w:rsid w:val="00D802FA"/>
    <w:rsid w:val="00D811B4"/>
    <w:rsid w:val="00D81672"/>
    <w:rsid w:val="00D83895"/>
    <w:rsid w:val="00D83A02"/>
    <w:rsid w:val="00D83E8F"/>
    <w:rsid w:val="00D8422F"/>
    <w:rsid w:val="00D86635"/>
    <w:rsid w:val="00D86E90"/>
    <w:rsid w:val="00D8780F"/>
    <w:rsid w:val="00D87CDF"/>
    <w:rsid w:val="00D90724"/>
    <w:rsid w:val="00D90C2A"/>
    <w:rsid w:val="00D9170B"/>
    <w:rsid w:val="00D91B60"/>
    <w:rsid w:val="00D93AD4"/>
    <w:rsid w:val="00D95435"/>
    <w:rsid w:val="00D95AE5"/>
    <w:rsid w:val="00D96770"/>
    <w:rsid w:val="00D96B14"/>
    <w:rsid w:val="00D971B7"/>
    <w:rsid w:val="00D979BD"/>
    <w:rsid w:val="00DA077D"/>
    <w:rsid w:val="00DA1368"/>
    <w:rsid w:val="00DA1F08"/>
    <w:rsid w:val="00DA25C6"/>
    <w:rsid w:val="00DA30A6"/>
    <w:rsid w:val="00DA31AA"/>
    <w:rsid w:val="00DA44AA"/>
    <w:rsid w:val="00DA4B61"/>
    <w:rsid w:val="00DA5BA2"/>
    <w:rsid w:val="00DA5C84"/>
    <w:rsid w:val="00DA60F7"/>
    <w:rsid w:val="00DA61AF"/>
    <w:rsid w:val="00DA743B"/>
    <w:rsid w:val="00DB02AD"/>
    <w:rsid w:val="00DB06C6"/>
    <w:rsid w:val="00DB0EA0"/>
    <w:rsid w:val="00DB204C"/>
    <w:rsid w:val="00DB24D2"/>
    <w:rsid w:val="00DB26B0"/>
    <w:rsid w:val="00DB45D9"/>
    <w:rsid w:val="00DB495B"/>
    <w:rsid w:val="00DB6769"/>
    <w:rsid w:val="00DB6DE4"/>
    <w:rsid w:val="00DB7510"/>
    <w:rsid w:val="00DC1CD9"/>
    <w:rsid w:val="00DC2020"/>
    <w:rsid w:val="00DC22ED"/>
    <w:rsid w:val="00DC2455"/>
    <w:rsid w:val="00DC2FD9"/>
    <w:rsid w:val="00DC35F5"/>
    <w:rsid w:val="00DC413E"/>
    <w:rsid w:val="00DC518C"/>
    <w:rsid w:val="00DC56BB"/>
    <w:rsid w:val="00DC5994"/>
    <w:rsid w:val="00DC638A"/>
    <w:rsid w:val="00DC6557"/>
    <w:rsid w:val="00DC7A79"/>
    <w:rsid w:val="00DC7B6C"/>
    <w:rsid w:val="00DD0C09"/>
    <w:rsid w:val="00DD0FCF"/>
    <w:rsid w:val="00DD11A6"/>
    <w:rsid w:val="00DD2708"/>
    <w:rsid w:val="00DD3BCE"/>
    <w:rsid w:val="00DD3E32"/>
    <w:rsid w:val="00DD41D2"/>
    <w:rsid w:val="00DD52E8"/>
    <w:rsid w:val="00DD549F"/>
    <w:rsid w:val="00DD5ED3"/>
    <w:rsid w:val="00DE1167"/>
    <w:rsid w:val="00DE2749"/>
    <w:rsid w:val="00DE3E7E"/>
    <w:rsid w:val="00DE53BF"/>
    <w:rsid w:val="00DE5A78"/>
    <w:rsid w:val="00DE62DF"/>
    <w:rsid w:val="00DE634D"/>
    <w:rsid w:val="00DE6907"/>
    <w:rsid w:val="00DE7D54"/>
    <w:rsid w:val="00DF0467"/>
    <w:rsid w:val="00DF0B72"/>
    <w:rsid w:val="00DF15F8"/>
    <w:rsid w:val="00DF24AC"/>
    <w:rsid w:val="00DF29DA"/>
    <w:rsid w:val="00DF2A8F"/>
    <w:rsid w:val="00DF32D3"/>
    <w:rsid w:val="00DF3345"/>
    <w:rsid w:val="00DF3F1B"/>
    <w:rsid w:val="00DF40DA"/>
    <w:rsid w:val="00DF4489"/>
    <w:rsid w:val="00DF4495"/>
    <w:rsid w:val="00DF4DCD"/>
    <w:rsid w:val="00DF52C8"/>
    <w:rsid w:val="00DF5950"/>
    <w:rsid w:val="00DF614D"/>
    <w:rsid w:val="00DF636E"/>
    <w:rsid w:val="00DF6580"/>
    <w:rsid w:val="00DF658E"/>
    <w:rsid w:val="00DF6731"/>
    <w:rsid w:val="00DF6816"/>
    <w:rsid w:val="00DF6A2E"/>
    <w:rsid w:val="00DF6C81"/>
    <w:rsid w:val="00DF79C5"/>
    <w:rsid w:val="00E0072F"/>
    <w:rsid w:val="00E0147D"/>
    <w:rsid w:val="00E01997"/>
    <w:rsid w:val="00E024F8"/>
    <w:rsid w:val="00E02677"/>
    <w:rsid w:val="00E026BC"/>
    <w:rsid w:val="00E038E5"/>
    <w:rsid w:val="00E039EC"/>
    <w:rsid w:val="00E04FA7"/>
    <w:rsid w:val="00E05D85"/>
    <w:rsid w:val="00E05DD8"/>
    <w:rsid w:val="00E06C08"/>
    <w:rsid w:val="00E0779D"/>
    <w:rsid w:val="00E10A53"/>
    <w:rsid w:val="00E122D7"/>
    <w:rsid w:val="00E125D1"/>
    <w:rsid w:val="00E128B0"/>
    <w:rsid w:val="00E13386"/>
    <w:rsid w:val="00E143D6"/>
    <w:rsid w:val="00E1519A"/>
    <w:rsid w:val="00E1565C"/>
    <w:rsid w:val="00E158EB"/>
    <w:rsid w:val="00E15D74"/>
    <w:rsid w:val="00E15DAE"/>
    <w:rsid w:val="00E15E91"/>
    <w:rsid w:val="00E22310"/>
    <w:rsid w:val="00E22735"/>
    <w:rsid w:val="00E227F4"/>
    <w:rsid w:val="00E23E6F"/>
    <w:rsid w:val="00E24A88"/>
    <w:rsid w:val="00E25723"/>
    <w:rsid w:val="00E262BD"/>
    <w:rsid w:val="00E2668D"/>
    <w:rsid w:val="00E2693D"/>
    <w:rsid w:val="00E30437"/>
    <w:rsid w:val="00E31CEC"/>
    <w:rsid w:val="00E322FC"/>
    <w:rsid w:val="00E328FD"/>
    <w:rsid w:val="00E3301D"/>
    <w:rsid w:val="00E33085"/>
    <w:rsid w:val="00E33A03"/>
    <w:rsid w:val="00E35B99"/>
    <w:rsid w:val="00E35F1E"/>
    <w:rsid w:val="00E3636C"/>
    <w:rsid w:val="00E37700"/>
    <w:rsid w:val="00E37783"/>
    <w:rsid w:val="00E40696"/>
    <w:rsid w:val="00E40B84"/>
    <w:rsid w:val="00E4118B"/>
    <w:rsid w:val="00E41C86"/>
    <w:rsid w:val="00E42738"/>
    <w:rsid w:val="00E428FB"/>
    <w:rsid w:val="00E42B43"/>
    <w:rsid w:val="00E444B5"/>
    <w:rsid w:val="00E46375"/>
    <w:rsid w:val="00E46636"/>
    <w:rsid w:val="00E47094"/>
    <w:rsid w:val="00E501B8"/>
    <w:rsid w:val="00E50314"/>
    <w:rsid w:val="00E5086A"/>
    <w:rsid w:val="00E50F86"/>
    <w:rsid w:val="00E51022"/>
    <w:rsid w:val="00E51234"/>
    <w:rsid w:val="00E518B5"/>
    <w:rsid w:val="00E51D04"/>
    <w:rsid w:val="00E51FAC"/>
    <w:rsid w:val="00E52B18"/>
    <w:rsid w:val="00E5340C"/>
    <w:rsid w:val="00E53BE6"/>
    <w:rsid w:val="00E53C11"/>
    <w:rsid w:val="00E53E9E"/>
    <w:rsid w:val="00E54181"/>
    <w:rsid w:val="00E55B01"/>
    <w:rsid w:val="00E55E61"/>
    <w:rsid w:val="00E55EB5"/>
    <w:rsid w:val="00E564BF"/>
    <w:rsid w:val="00E56533"/>
    <w:rsid w:val="00E56566"/>
    <w:rsid w:val="00E56AB7"/>
    <w:rsid w:val="00E56B4D"/>
    <w:rsid w:val="00E56E4F"/>
    <w:rsid w:val="00E60426"/>
    <w:rsid w:val="00E612E3"/>
    <w:rsid w:val="00E627F0"/>
    <w:rsid w:val="00E62889"/>
    <w:rsid w:val="00E63509"/>
    <w:rsid w:val="00E63F24"/>
    <w:rsid w:val="00E64AF9"/>
    <w:rsid w:val="00E67199"/>
    <w:rsid w:val="00E67EE7"/>
    <w:rsid w:val="00E71282"/>
    <w:rsid w:val="00E71ABE"/>
    <w:rsid w:val="00E729D3"/>
    <w:rsid w:val="00E737DC"/>
    <w:rsid w:val="00E73B25"/>
    <w:rsid w:val="00E749D0"/>
    <w:rsid w:val="00E752B5"/>
    <w:rsid w:val="00E75CF0"/>
    <w:rsid w:val="00E75E87"/>
    <w:rsid w:val="00E762B4"/>
    <w:rsid w:val="00E77055"/>
    <w:rsid w:val="00E80689"/>
    <w:rsid w:val="00E807D1"/>
    <w:rsid w:val="00E81C89"/>
    <w:rsid w:val="00E82B99"/>
    <w:rsid w:val="00E8326C"/>
    <w:rsid w:val="00E834B9"/>
    <w:rsid w:val="00E85224"/>
    <w:rsid w:val="00E855C6"/>
    <w:rsid w:val="00E86B16"/>
    <w:rsid w:val="00E9099B"/>
    <w:rsid w:val="00E909B1"/>
    <w:rsid w:val="00E90BB2"/>
    <w:rsid w:val="00E914EA"/>
    <w:rsid w:val="00E931D8"/>
    <w:rsid w:val="00E9331B"/>
    <w:rsid w:val="00E93A9F"/>
    <w:rsid w:val="00E93C6E"/>
    <w:rsid w:val="00E941A4"/>
    <w:rsid w:val="00E94D51"/>
    <w:rsid w:val="00E963EC"/>
    <w:rsid w:val="00E96573"/>
    <w:rsid w:val="00E97050"/>
    <w:rsid w:val="00E97992"/>
    <w:rsid w:val="00E97E70"/>
    <w:rsid w:val="00EA0715"/>
    <w:rsid w:val="00EA1D48"/>
    <w:rsid w:val="00EA2E7A"/>
    <w:rsid w:val="00EA378F"/>
    <w:rsid w:val="00EA3FFE"/>
    <w:rsid w:val="00EA4005"/>
    <w:rsid w:val="00EA4502"/>
    <w:rsid w:val="00EA4AB7"/>
    <w:rsid w:val="00EA59F6"/>
    <w:rsid w:val="00EA7BCA"/>
    <w:rsid w:val="00EB06F2"/>
    <w:rsid w:val="00EB08CF"/>
    <w:rsid w:val="00EB0C32"/>
    <w:rsid w:val="00EB0CD5"/>
    <w:rsid w:val="00EB18BF"/>
    <w:rsid w:val="00EB1ADC"/>
    <w:rsid w:val="00EB1C11"/>
    <w:rsid w:val="00EB1D62"/>
    <w:rsid w:val="00EB30EA"/>
    <w:rsid w:val="00EB3D76"/>
    <w:rsid w:val="00EB42DE"/>
    <w:rsid w:val="00EB538D"/>
    <w:rsid w:val="00EB5529"/>
    <w:rsid w:val="00EB686E"/>
    <w:rsid w:val="00EB72D3"/>
    <w:rsid w:val="00EB7357"/>
    <w:rsid w:val="00EB7713"/>
    <w:rsid w:val="00EC0D12"/>
    <w:rsid w:val="00EC158E"/>
    <w:rsid w:val="00EC1891"/>
    <w:rsid w:val="00EC29BB"/>
    <w:rsid w:val="00EC32B3"/>
    <w:rsid w:val="00EC409B"/>
    <w:rsid w:val="00EC4CC4"/>
    <w:rsid w:val="00EC5158"/>
    <w:rsid w:val="00EC55A4"/>
    <w:rsid w:val="00EC5E9D"/>
    <w:rsid w:val="00EC6C88"/>
    <w:rsid w:val="00EC7CE8"/>
    <w:rsid w:val="00ED2189"/>
    <w:rsid w:val="00ED24C0"/>
    <w:rsid w:val="00ED25F9"/>
    <w:rsid w:val="00ED2711"/>
    <w:rsid w:val="00ED2F57"/>
    <w:rsid w:val="00ED2FFE"/>
    <w:rsid w:val="00ED3D36"/>
    <w:rsid w:val="00ED61E3"/>
    <w:rsid w:val="00ED64FF"/>
    <w:rsid w:val="00ED7FD1"/>
    <w:rsid w:val="00EE03E5"/>
    <w:rsid w:val="00EE2165"/>
    <w:rsid w:val="00EE3196"/>
    <w:rsid w:val="00EE3525"/>
    <w:rsid w:val="00EE46DF"/>
    <w:rsid w:val="00EE6A20"/>
    <w:rsid w:val="00EE76BA"/>
    <w:rsid w:val="00EF02D4"/>
    <w:rsid w:val="00EF0862"/>
    <w:rsid w:val="00EF1B54"/>
    <w:rsid w:val="00EF1D77"/>
    <w:rsid w:val="00EF41D4"/>
    <w:rsid w:val="00EF5627"/>
    <w:rsid w:val="00EF599C"/>
    <w:rsid w:val="00EF59BD"/>
    <w:rsid w:val="00EF5CD0"/>
    <w:rsid w:val="00EF6491"/>
    <w:rsid w:val="00EF6763"/>
    <w:rsid w:val="00EF683A"/>
    <w:rsid w:val="00EF7F9F"/>
    <w:rsid w:val="00F01294"/>
    <w:rsid w:val="00F02676"/>
    <w:rsid w:val="00F0344F"/>
    <w:rsid w:val="00F0359E"/>
    <w:rsid w:val="00F04B46"/>
    <w:rsid w:val="00F054A4"/>
    <w:rsid w:val="00F06627"/>
    <w:rsid w:val="00F06FFB"/>
    <w:rsid w:val="00F074AD"/>
    <w:rsid w:val="00F07EEA"/>
    <w:rsid w:val="00F10516"/>
    <w:rsid w:val="00F1169E"/>
    <w:rsid w:val="00F118E2"/>
    <w:rsid w:val="00F122DE"/>
    <w:rsid w:val="00F124FF"/>
    <w:rsid w:val="00F12DFF"/>
    <w:rsid w:val="00F12F69"/>
    <w:rsid w:val="00F1435B"/>
    <w:rsid w:val="00F14BB3"/>
    <w:rsid w:val="00F158CC"/>
    <w:rsid w:val="00F15F9E"/>
    <w:rsid w:val="00F1610B"/>
    <w:rsid w:val="00F16286"/>
    <w:rsid w:val="00F166C2"/>
    <w:rsid w:val="00F17DCF"/>
    <w:rsid w:val="00F17DF9"/>
    <w:rsid w:val="00F20790"/>
    <w:rsid w:val="00F2123D"/>
    <w:rsid w:val="00F220FE"/>
    <w:rsid w:val="00F2239C"/>
    <w:rsid w:val="00F22864"/>
    <w:rsid w:val="00F23934"/>
    <w:rsid w:val="00F23B8A"/>
    <w:rsid w:val="00F2463D"/>
    <w:rsid w:val="00F24918"/>
    <w:rsid w:val="00F25773"/>
    <w:rsid w:val="00F25D38"/>
    <w:rsid w:val="00F260F6"/>
    <w:rsid w:val="00F26A1B"/>
    <w:rsid w:val="00F30086"/>
    <w:rsid w:val="00F307DD"/>
    <w:rsid w:val="00F3086C"/>
    <w:rsid w:val="00F310B7"/>
    <w:rsid w:val="00F31218"/>
    <w:rsid w:val="00F31F0B"/>
    <w:rsid w:val="00F32004"/>
    <w:rsid w:val="00F328F3"/>
    <w:rsid w:val="00F32B34"/>
    <w:rsid w:val="00F32CE4"/>
    <w:rsid w:val="00F32CF3"/>
    <w:rsid w:val="00F330AB"/>
    <w:rsid w:val="00F342FB"/>
    <w:rsid w:val="00F34618"/>
    <w:rsid w:val="00F34EEC"/>
    <w:rsid w:val="00F357DE"/>
    <w:rsid w:val="00F35E4A"/>
    <w:rsid w:val="00F366AA"/>
    <w:rsid w:val="00F36F74"/>
    <w:rsid w:val="00F379BA"/>
    <w:rsid w:val="00F37B4E"/>
    <w:rsid w:val="00F37E00"/>
    <w:rsid w:val="00F400B8"/>
    <w:rsid w:val="00F407C0"/>
    <w:rsid w:val="00F4199B"/>
    <w:rsid w:val="00F41B59"/>
    <w:rsid w:val="00F41B67"/>
    <w:rsid w:val="00F421A7"/>
    <w:rsid w:val="00F43242"/>
    <w:rsid w:val="00F43C66"/>
    <w:rsid w:val="00F44113"/>
    <w:rsid w:val="00F467DE"/>
    <w:rsid w:val="00F47451"/>
    <w:rsid w:val="00F47734"/>
    <w:rsid w:val="00F5110B"/>
    <w:rsid w:val="00F51141"/>
    <w:rsid w:val="00F5374C"/>
    <w:rsid w:val="00F54AC4"/>
    <w:rsid w:val="00F5503E"/>
    <w:rsid w:val="00F57A89"/>
    <w:rsid w:val="00F60231"/>
    <w:rsid w:val="00F6091E"/>
    <w:rsid w:val="00F60975"/>
    <w:rsid w:val="00F60C87"/>
    <w:rsid w:val="00F60F62"/>
    <w:rsid w:val="00F61359"/>
    <w:rsid w:val="00F61EE1"/>
    <w:rsid w:val="00F62C49"/>
    <w:rsid w:val="00F62F87"/>
    <w:rsid w:val="00F62F8B"/>
    <w:rsid w:val="00F637BC"/>
    <w:rsid w:val="00F63E8B"/>
    <w:rsid w:val="00F648E8"/>
    <w:rsid w:val="00F65AD5"/>
    <w:rsid w:val="00F66215"/>
    <w:rsid w:val="00F673B1"/>
    <w:rsid w:val="00F67E25"/>
    <w:rsid w:val="00F727FF"/>
    <w:rsid w:val="00F72F4D"/>
    <w:rsid w:val="00F7335C"/>
    <w:rsid w:val="00F73533"/>
    <w:rsid w:val="00F74106"/>
    <w:rsid w:val="00F74363"/>
    <w:rsid w:val="00F745C5"/>
    <w:rsid w:val="00F75A03"/>
    <w:rsid w:val="00F75E2B"/>
    <w:rsid w:val="00F768E9"/>
    <w:rsid w:val="00F773BE"/>
    <w:rsid w:val="00F80392"/>
    <w:rsid w:val="00F828C2"/>
    <w:rsid w:val="00F83F54"/>
    <w:rsid w:val="00F84A95"/>
    <w:rsid w:val="00F85946"/>
    <w:rsid w:val="00F85D3F"/>
    <w:rsid w:val="00F8693E"/>
    <w:rsid w:val="00F90144"/>
    <w:rsid w:val="00F9060F"/>
    <w:rsid w:val="00F90816"/>
    <w:rsid w:val="00F90FF7"/>
    <w:rsid w:val="00F910F5"/>
    <w:rsid w:val="00F93B92"/>
    <w:rsid w:val="00F94D62"/>
    <w:rsid w:val="00F95C19"/>
    <w:rsid w:val="00F962BB"/>
    <w:rsid w:val="00F97DF2"/>
    <w:rsid w:val="00FA0431"/>
    <w:rsid w:val="00FA25A7"/>
    <w:rsid w:val="00FA275D"/>
    <w:rsid w:val="00FA33B8"/>
    <w:rsid w:val="00FA3C00"/>
    <w:rsid w:val="00FA3C3F"/>
    <w:rsid w:val="00FA61C7"/>
    <w:rsid w:val="00FA704F"/>
    <w:rsid w:val="00FB015E"/>
    <w:rsid w:val="00FB0C62"/>
    <w:rsid w:val="00FB132A"/>
    <w:rsid w:val="00FB1B61"/>
    <w:rsid w:val="00FB1EF0"/>
    <w:rsid w:val="00FB1F75"/>
    <w:rsid w:val="00FB23F3"/>
    <w:rsid w:val="00FB315E"/>
    <w:rsid w:val="00FB32BC"/>
    <w:rsid w:val="00FB37C4"/>
    <w:rsid w:val="00FB37C8"/>
    <w:rsid w:val="00FB440E"/>
    <w:rsid w:val="00FB46DC"/>
    <w:rsid w:val="00FB4988"/>
    <w:rsid w:val="00FB4FED"/>
    <w:rsid w:val="00FB58B5"/>
    <w:rsid w:val="00FB652D"/>
    <w:rsid w:val="00FB69B5"/>
    <w:rsid w:val="00FB77D9"/>
    <w:rsid w:val="00FB789F"/>
    <w:rsid w:val="00FB7F65"/>
    <w:rsid w:val="00FC0788"/>
    <w:rsid w:val="00FC0898"/>
    <w:rsid w:val="00FC0E65"/>
    <w:rsid w:val="00FC1BAD"/>
    <w:rsid w:val="00FC320C"/>
    <w:rsid w:val="00FC3A83"/>
    <w:rsid w:val="00FC42FB"/>
    <w:rsid w:val="00FC5A2A"/>
    <w:rsid w:val="00FC6F66"/>
    <w:rsid w:val="00FC7783"/>
    <w:rsid w:val="00FC7A20"/>
    <w:rsid w:val="00FC7DFE"/>
    <w:rsid w:val="00FD0611"/>
    <w:rsid w:val="00FD16B2"/>
    <w:rsid w:val="00FD179E"/>
    <w:rsid w:val="00FD1F97"/>
    <w:rsid w:val="00FD303D"/>
    <w:rsid w:val="00FD5103"/>
    <w:rsid w:val="00FD634D"/>
    <w:rsid w:val="00FD6681"/>
    <w:rsid w:val="00FD7267"/>
    <w:rsid w:val="00FD7364"/>
    <w:rsid w:val="00FD7367"/>
    <w:rsid w:val="00FD7D51"/>
    <w:rsid w:val="00FE08A7"/>
    <w:rsid w:val="00FE0BEA"/>
    <w:rsid w:val="00FE1200"/>
    <w:rsid w:val="00FE14B6"/>
    <w:rsid w:val="00FE20C8"/>
    <w:rsid w:val="00FE4FC5"/>
    <w:rsid w:val="00FE58B6"/>
    <w:rsid w:val="00FE58FA"/>
    <w:rsid w:val="00FF018B"/>
    <w:rsid w:val="00FF0743"/>
    <w:rsid w:val="00FF106E"/>
    <w:rsid w:val="00FF1449"/>
    <w:rsid w:val="00FF5D5A"/>
    <w:rsid w:val="00FF60DD"/>
    <w:rsid w:val="00FF744A"/>
    <w:rsid w:val="00FF7D79"/>
    <w:rsid w:val="0F7470E3"/>
    <w:rsid w:val="17970AD0"/>
    <w:rsid w:val="21A60623"/>
    <w:rsid w:val="3101EF26"/>
    <w:rsid w:val="337BA984"/>
    <w:rsid w:val="35355B59"/>
    <w:rsid w:val="7E2EB9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F57B5"/>
  <w15:docId w15:val="{D9B71E15-5B9C-42AC-AABA-83F59D35E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BFA"/>
    <w:pPr>
      <w:spacing w:after="0" w:line="240" w:lineRule="auto"/>
    </w:pPr>
    <w:rPr>
      <w:rFonts w:ascii="Times New Roman" w:eastAsia="Times New Roman" w:hAnsi="Times New Roman" w:cs="Times New Roman"/>
      <w:sz w:val="24"/>
      <w:szCs w:val="24"/>
    </w:rPr>
  </w:style>
  <w:style w:type="paragraph" w:styleId="Heading1">
    <w:name w:val="heading 1"/>
    <w:next w:val="Normal"/>
    <w:link w:val="Heading1Char"/>
    <w:uiPriority w:val="9"/>
    <w:qFormat/>
    <w:pPr>
      <w:keepNext/>
      <w:keepLines/>
      <w:spacing w:after="0" w:line="254" w:lineRule="auto"/>
      <w:ind w:left="30" w:hanging="10"/>
      <w:outlineLvl w:val="0"/>
    </w:pPr>
    <w:rPr>
      <w:rFonts w:ascii="Times New Roman" w:eastAsia="Times New Roman" w:hAnsi="Times New Roman" w:cs="Times New Roman"/>
      <w:color w:val="D8651E"/>
      <w:sz w:val="54"/>
    </w:rPr>
  </w:style>
  <w:style w:type="paragraph" w:styleId="Heading2">
    <w:name w:val="heading 2"/>
    <w:next w:val="Normal"/>
    <w:link w:val="Heading2Char"/>
    <w:uiPriority w:val="9"/>
    <w:unhideWhenUsed/>
    <w:qFormat/>
    <w:pPr>
      <w:keepNext/>
      <w:keepLines/>
      <w:spacing w:after="0"/>
      <w:ind w:left="30" w:hanging="10"/>
      <w:outlineLvl w:val="1"/>
    </w:pPr>
    <w:rPr>
      <w:rFonts w:ascii="Arial" w:eastAsia="Arial" w:hAnsi="Arial" w:cs="Arial"/>
      <w:b/>
      <w:color w:val="000000"/>
    </w:rPr>
  </w:style>
  <w:style w:type="paragraph" w:styleId="Heading3">
    <w:name w:val="heading 3"/>
    <w:next w:val="Normal"/>
    <w:link w:val="Heading3Char"/>
    <w:uiPriority w:val="9"/>
    <w:unhideWhenUsed/>
    <w:qFormat/>
    <w:pPr>
      <w:keepNext/>
      <w:keepLines/>
      <w:spacing w:after="19" w:line="265" w:lineRule="auto"/>
      <w:ind w:left="10" w:hanging="10"/>
      <w:outlineLvl w:val="2"/>
    </w:pPr>
    <w:rPr>
      <w:rFonts w:ascii="Arial" w:eastAsia="Arial" w:hAnsi="Arial" w:cs="Arial"/>
      <w:b/>
      <w:color w:val="D65526"/>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Arial" w:eastAsia="Arial" w:hAnsi="Arial" w:cs="Arial"/>
      <w:b/>
      <w:color w:val="D65526"/>
      <w:sz w:val="20"/>
    </w:rPr>
  </w:style>
  <w:style w:type="character" w:customStyle="1" w:styleId="Heading2Char">
    <w:name w:val="Heading 2 Char"/>
    <w:link w:val="Heading2"/>
    <w:uiPriority w:val="9"/>
    <w:rPr>
      <w:rFonts w:ascii="Arial" w:eastAsia="Arial" w:hAnsi="Arial" w:cs="Arial"/>
      <w:b/>
      <w:color w:val="000000"/>
    </w:rPr>
  </w:style>
  <w:style w:type="character" w:customStyle="1" w:styleId="Heading1Char">
    <w:name w:val="Heading 1 Char"/>
    <w:link w:val="Heading1"/>
    <w:rPr>
      <w:rFonts w:ascii="Times New Roman" w:eastAsia="Times New Roman" w:hAnsi="Times New Roman" w:cs="Times New Roman"/>
      <w:color w:val="D8651E"/>
      <w:sz w:val="54"/>
    </w:rPr>
  </w:style>
  <w:style w:type="paragraph" w:customStyle="1" w:styleId="footnotedescription">
    <w:name w:val="footnote description"/>
    <w:next w:val="Normal"/>
    <w:link w:val="footnotedescriptionChar"/>
    <w:hidden/>
    <w:pPr>
      <w:spacing w:after="87"/>
      <w:ind w:left="20"/>
    </w:pPr>
    <w:rPr>
      <w:rFonts w:ascii="Arial" w:eastAsia="Arial" w:hAnsi="Arial" w:cs="Arial"/>
      <w:color w:val="000000"/>
      <w:sz w:val="16"/>
    </w:rPr>
  </w:style>
  <w:style w:type="character" w:customStyle="1" w:styleId="footnotedescriptionChar">
    <w:name w:val="footnote description Char"/>
    <w:link w:val="footnotedescription"/>
    <w:rPr>
      <w:rFonts w:ascii="Arial" w:eastAsia="Arial" w:hAnsi="Arial" w:cs="Arial"/>
      <w:color w:val="000000"/>
      <w:sz w:val="16"/>
    </w:rPr>
  </w:style>
  <w:style w:type="character" w:customStyle="1" w:styleId="footnotemark">
    <w:name w:val="footnote mark"/>
    <w:hidden/>
    <w:rPr>
      <w:rFonts w:ascii="Arial" w:eastAsia="Arial" w:hAnsi="Arial" w:cs="Arial"/>
      <w:color w:val="000000"/>
      <w:sz w:val="16"/>
      <w:vertAlign w:val="superscript"/>
    </w:rPr>
  </w:style>
  <w:style w:type="paragraph" w:styleId="FootnoteText">
    <w:name w:val="footnote text"/>
    <w:basedOn w:val="Normal"/>
    <w:link w:val="FootnoteTextChar"/>
    <w:uiPriority w:val="99"/>
    <w:semiHidden/>
    <w:unhideWhenUsed/>
    <w:rsid w:val="006F0210"/>
    <w:rPr>
      <w:sz w:val="20"/>
      <w:szCs w:val="20"/>
    </w:rPr>
  </w:style>
  <w:style w:type="paragraph" w:styleId="Header">
    <w:name w:val="header"/>
    <w:basedOn w:val="Normal"/>
    <w:link w:val="HeaderChar"/>
    <w:uiPriority w:val="99"/>
    <w:unhideWhenUsed/>
    <w:rsid w:val="00426483"/>
    <w:pPr>
      <w:tabs>
        <w:tab w:val="center" w:pos="4680"/>
        <w:tab w:val="right" w:pos="9360"/>
      </w:tabs>
    </w:pPr>
  </w:style>
  <w:style w:type="character" w:customStyle="1" w:styleId="HeaderChar">
    <w:name w:val="Header Char"/>
    <w:basedOn w:val="DefaultParagraphFont"/>
    <w:link w:val="Header"/>
    <w:uiPriority w:val="99"/>
    <w:rsid w:val="00426483"/>
    <w:rPr>
      <w:rFonts w:ascii="Times New Roman" w:eastAsia="Times New Roman" w:hAnsi="Times New Roman" w:cs="Times New Roman"/>
      <w:sz w:val="24"/>
      <w:szCs w:val="24"/>
    </w:rPr>
  </w:style>
  <w:style w:type="paragraph" w:styleId="ListParagraph">
    <w:name w:val="List Paragraph"/>
    <w:basedOn w:val="Normal"/>
    <w:uiPriority w:val="34"/>
    <w:qFormat/>
    <w:rsid w:val="00651FAC"/>
    <w:pPr>
      <w:spacing w:after="4" w:line="282" w:lineRule="auto"/>
      <w:ind w:left="720" w:right="120" w:hanging="10"/>
      <w:contextualSpacing/>
    </w:pPr>
    <w:rPr>
      <w:rFonts w:ascii="Arial" w:eastAsia="Arial" w:hAnsi="Arial" w:cs="Arial"/>
      <w:color w:val="000000"/>
      <w:sz w:val="19"/>
      <w:szCs w:val="22"/>
    </w:rPr>
  </w:style>
  <w:style w:type="table" w:customStyle="1" w:styleId="Style3">
    <w:name w:val="Style3"/>
    <w:basedOn w:val="TableNormal"/>
    <w:uiPriority w:val="99"/>
    <w:rsid w:val="00C8401D"/>
    <w:pPr>
      <w:spacing w:after="0" w:line="240" w:lineRule="auto"/>
    </w:pPr>
    <w:rPr>
      <w:rFonts w:eastAsia="Times New Roman" w:cs="Times New Roman"/>
      <w:sz w:val="20"/>
      <w:szCs w:val="20"/>
    </w:rPr>
    <w:tblPr>
      <w:tblStyleRowBandSize w:val="1"/>
      <w:tblBorders>
        <w:top w:val="single" w:sz="4" w:space="0" w:color="B84B2B"/>
        <w:left w:val="single" w:sz="4" w:space="0" w:color="B84B2B"/>
        <w:bottom w:val="single" w:sz="4" w:space="0" w:color="B84B2B"/>
        <w:right w:val="single" w:sz="4" w:space="0" w:color="B84B2B"/>
        <w:insideH w:val="single" w:sz="4" w:space="0" w:color="B84B2B"/>
        <w:insideV w:val="single" w:sz="4" w:space="0" w:color="B84B2B"/>
      </w:tblBorders>
    </w:tblPr>
    <w:tblStylePr w:type="firstRow">
      <w:rPr>
        <w:rFonts w:ascii="@Yu Gothic UI Semilight" w:hAnsi="@Yu Gothic UI Semilight"/>
        <w:b/>
        <w:color w:val="FFFFFF"/>
        <w:sz w:val="19"/>
      </w:rPr>
      <w:tblPr/>
      <w:tcPr>
        <w:shd w:val="clear" w:color="auto" w:fill="AC292A"/>
      </w:tcPr>
    </w:tblStylePr>
    <w:tblStylePr w:type="band1Horz">
      <w:tblPr/>
      <w:tcPr>
        <w:tcBorders>
          <w:top w:val="single" w:sz="4" w:space="0" w:color="B84B2B"/>
          <w:left w:val="single" w:sz="4" w:space="0" w:color="B84B2B"/>
          <w:bottom w:val="single" w:sz="4" w:space="0" w:color="B84B2B"/>
          <w:right w:val="single" w:sz="4" w:space="0" w:color="B84B2B"/>
          <w:insideH w:val="nil"/>
          <w:insideV w:val="single" w:sz="4" w:space="0" w:color="B84B2B"/>
          <w:tl2br w:val="nil"/>
          <w:tr2bl w:val="nil"/>
        </w:tcBorders>
        <w:shd w:val="clear" w:color="auto" w:fill="F7E3DD"/>
      </w:tcPr>
    </w:tblStylePr>
    <w:tblStylePr w:type="band2Horz">
      <w:tblPr/>
      <w:tcPr>
        <w:tcBorders>
          <w:top w:val="single" w:sz="4" w:space="0" w:color="B84B2B"/>
          <w:left w:val="single" w:sz="4" w:space="0" w:color="B84B2B"/>
          <w:bottom w:val="single" w:sz="4" w:space="0" w:color="B84B2B"/>
          <w:right w:val="single" w:sz="4" w:space="0" w:color="B84B2B"/>
          <w:insideH w:val="single" w:sz="4" w:space="0" w:color="B84B2B"/>
          <w:insideV w:val="single" w:sz="4" w:space="0" w:color="B84B2B"/>
          <w:tl2br w:val="nil"/>
          <w:tr2bl w:val="nil"/>
        </w:tcBorders>
      </w:tcPr>
    </w:tblStylePr>
  </w:style>
  <w:style w:type="paragraph" w:styleId="Footer">
    <w:name w:val="footer"/>
    <w:basedOn w:val="Normal"/>
    <w:link w:val="FooterChar"/>
    <w:uiPriority w:val="99"/>
    <w:semiHidden/>
    <w:unhideWhenUsed/>
    <w:rsid w:val="001D3D24"/>
    <w:pPr>
      <w:tabs>
        <w:tab w:val="center" w:pos="4680"/>
        <w:tab w:val="right" w:pos="9360"/>
      </w:tabs>
    </w:pPr>
  </w:style>
  <w:style w:type="character" w:customStyle="1" w:styleId="FooterChar">
    <w:name w:val="Footer Char"/>
    <w:basedOn w:val="DefaultParagraphFont"/>
    <w:link w:val="Footer"/>
    <w:uiPriority w:val="99"/>
    <w:semiHidden/>
    <w:rsid w:val="001D3D24"/>
    <w:rPr>
      <w:rFonts w:ascii="Times New Roman" w:eastAsia="Times New Roman" w:hAnsi="Times New Roman" w:cs="Times New Roman"/>
      <w:sz w:val="24"/>
      <w:szCs w:val="24"/>
    </w:rPr>
  </w:style>
  <w:style w:type="table" w:customStyle="1" w:styleId="TableGrid1">
    <w:name w:val="Table Grid1"/>
    <w:rsid w:val="001D3D24"/>
    <w:pPr>
      <w:spacing w:after="0" w:line="240" w:lineRule="auto"/>
    </w:pPr>
    <w:tblPr>
      <w:tblCellMar>
        <w:top w:w="0" w:type="dxa"/>
        <w:left w:w="0" w:type="dxa"/>
        <w:bottom w:w="0" w:type="dxa"/>
        <w:right w:w="0" w:type="dxa"/>
      </w:tblCellMar>
    </w:tblPr>
  </w:style>
  <w:style w:type="character" w:customStyle="1" w:styleId="FootnoteTextChar">
    <w:name w:val="Footnote Text Char"/>
    <w:basedOn w:val="DefaultParagraphFont"/>
    <w:link w:val="FootnoteText"/>
    <w:uiPriority w:val="99"/>
    <w:semiHidden/>
    <w:rsid w:val="006F021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0210"/>
    <w:rPr>
      <w:vertAlign w:val="superscript"/>
    </w:rPr>
  </w:style>
  <w:style w:type="table" w:styleId="GridTable4-Accent2">
    <w:name w:val="Grid Table 4 Accent 2"/>
    <w:basedOn w:val="TableNormal"/>
    <w:uiPriority w:val="49"/>
    <w:rsid w:val="005A1E59"/>
    <w:pPr>
      <w:spacing w:after="0" w:line="240" w:lineRule="auto"/>
    </w:pPr>
    <w:rPr>
      <w:rFonts w:eastAsiaTheme="minorHAnsi"/>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3-Accent2">
    <w:name w:val="List Table 3 Accent 2"/>
    <w:basedOn w:val="TableNormal"/>
    <w:uiPriority w:val="48"/>
    <w:rsid w:val="00A41233"/>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styleId="Hyperlink">
    <w:name w:val="Hyperlink"/>
    <w:basedOn w:val="DefaultParagraphFont"/>
    <w:uiPriority w:val="99"/>
    <w:unhideWhenUsed/>
    <w:rsid w:val="00FB4FED"/>
    <w:rPr>
      <w:color w:val="0563C1" w:themeColor="hyperlink"/>
      <w:u w:val="single"/>
    </w:rPr>
  </w:style>
  <w:style w:type="character" w:styleId="UnresolvedMention">
    <w:name w:val="Unresolved Mention"/>
    <w:basedOn w:val="DefaultParagraphFont"/>
    <w:uiPriority w:val="99"/>
    <w:semiHidden/>
    <w:unhideWhenUsed/>
    <w:rsid w:val="00FB4FED"/>
    <w:rPr>
      <w:color w:val="605E5C"/>
      <w:shd w:val="clear" w:color="auto" w:fill="E1DFDD"/>
    </w:rPr>
  </w:style>
  <w:style w:type="character" w:styleId="FollowedHyperlink">
    <w:name w:val="FollowedHyperlink"/>
    <w:basedOn w:val="DefaultParagraphFont"/>
    <w:uiPriority w:val="99"/>
    <w:semiHidden/>
    <w:unhideWhenUsed/>
    <w:rsid w:val="00AD64DA"/>
    <w:rPr>
      <w:color w:val="954F72" w:themeColor="followedHyperlink"/>
      <w:u w:val="single"/>
    </w:rPr>
  </w:style>
  <w:style w:type="paragraph" w:styleId="EndnoteText">
    <w:name w:val="endnote text"/>
    <w:basedOn w:val="Normal"/>
    <w:link w:val="EndnoteTextChar"/>
    <w:uiPriority w:val="99"/>
    <w:semiHidden/>
    <w:unhideWhenUsed/>
    <w:rsid w:val="0077752F"/>
    <w:rPr>
      <w:sz w:val="20"/>
      <w:szCs w:val="20"/>
    </w:rPr>
  </w:style>
  <w:style w:type="character" w:customStyle="1" w:styleId="EndnoteTextChar">
    <w:name w:val="Endnote Text Char"/>
    <w:basedOn w:val="DefaultParagraphFont"/>
    <w:link w:val="EndnoteText"/>
    <w:uiPriority w:val="99"/>
    <w:semiHidden/>
    <w:rsid w:val="0077752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77752F"/>
    <w:rPr>
      <w:vertAlign w:val="superscript"/>
    </w:rPr>
  </w:style>
  <w:style w:type="character" w:customStyle="1" w:styleId="ui-provider">
    <w:name w:val="ui-provider"/>
    <w:basedOn w:val="DefaultParagraphFont"/>
    <w:rsid w:val="007B20B7"/>
  </w:style>
  <w:style w:type="character" w:styleId="CommentReference">
    <w:name w:val="annotation reference"/>
    <w:basedOn w:val="DefaultParagraphFont"/>
    <w:uiPriority w:val="99"/>
    <w:semiHidden/>
    <w:unhideWhenUsed/>
    <w:rsid w:val="00FC7DFE"/>
    <w:rPr>
      <w:sz w:val="16"/>
      <w:szCs w:val="16"/>
    </w:rPr>
  </w:style>
  <w:style w:type="paragraph" w:styleId="CommentText">
    <w:name w:val="annotation text"/>
    <w:basedOn w:val="Normal"/>
    <w:link w:val="CommentTextChar"/>
    <w:uiPriority w:val="99"/>
    <w:unhideWhenUsed/>
    <w:rsid w:val="00FC7DFE"/>
    <w:rPr>
      <w:sz w:val="20"/>
      <w:szCs w:val="20"/>
    </w:rPr>
  </w:style>
  <w:style w:type="character" w:customStyle="1" w:styleId="CommentTextChar">
    <w:name w:val="Comment Text Char"/>
    <w:basedOn w:val="DefaultParagraphFont"/>
    <w:link w:val="CommentText"/>
    <w:uiPriority w:val="99"/>
    <w:rsid w:val="00FC7DF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C7DFE"/>
    <w:rPr>
      <w:b/>
      <w:bCs/>
    </w:rPr>
  </w:style>
  <w:style w:type="character" w:customStyle="1" w:styleId="CommentSubjectChar">
    <w:name w:val="Comment Subject Char"/>
    <w:basedOn w:val="CommentTextChar"/>
    <w:link w:val="CommentSubject"/>
    <w:uiPriority w:val="99"/>
    <w:semiHidden/>
    <w:rsid w:val="00FC7DFE"/>
    <w:rPr>
      <w:rFonts w:ascii="Times New Roman" w:eastAsia="Times New Roman" w:hAnsi="Times New Roman" w:cs="Times New Roman"/>
      <w:b/>
      <w:bCs/>
      <w:sz w:val="20"/>
      <w:szCs w:val="20"/>
    </w:rPr>
  </w:style>
  <w:style w:type="character" w:styleId="Emphasis">
    <w:name w:val="Emphasis"/>
    <w:basedOn w:val="DefaultParagraphFont"/>
    <w:uiPriority w:val="20"/>
    <w:qFormat/>
    <w:rsid w:val="00426A6C"/>
    <w:rPr>
      <w:i/>
      <w:iCs/>
    </w:rPr>
  </w:style>
  <w:style w:type="paragraph" w:styleId="Revision">
    <w:name w:val="Revision"/>
    <w:hidden/>
    <w:uiPriority w:val="99"/>
    <w:semiHidden/>
    <w:rsid w:val="00D314AC"/>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64618">
      <w:bodyDiv w:val="1"/>
      <w:marLeft w:val="0"/>
      <w:marRight w:val="0"/>
      <w:marTop w:val="0"/>
      <w:marBottom w:val="0"/>
      <w:divBdr>
        <w:top w:val="none" w:sz="0" w:space="0" w:color="auto"/>
        <w:left w:val="none" w:sz="0" w:space="0" w:color="auto"/>
        <w:bottom w:val="none" w:sz="0" w:space="0" w:color="auto"/>
        <w:right w:val="none" w:sz="0" w:space="0" w:color="auto"/>
      </w:divBdr>
      <w:divsChild>
        <w:div w:id="416250880">
          <w:marLeft w:val="0"/>
          <w:marRight w:val="0"/>
          <w:marTop w:val="0"/>
          <w:marBottom w:val="0"/>
          <w:divBdr>
            <w:top w:val="none" w:sz="0" w:space="0" w:color="auto"/>
            <w:left w:val="none" w:sz="0" w:space="0" w:color="auto"/>
            <w:bottom w:val="none" w:sz="0" w:space="0" w:color="auto"/>
            <w:right w:val="none" w:sz="0" w:space="0" w:color="auto"/>
          </w:divBdr>
          <w:divsChild>
            <w:div w:id="1428765914">
              <w:marLeft w:val="0"/>
              <w:marRight w:val="0"/>
              <w:marTop w:val="0"/>
              <w:marBottom w:val="0"/>
              <w:divBdr>
                <w:top w:val="none" w:sz="0" w:space="0" w:color="auto"/>
                <w:left w:val="none" w:sz="0" w:space="0" w:color="auto"/>
                <w:bottom w:val="none" w:sz="0" w:space="0" w:color="auto"/>
                <w:right w:val="none" w:sz="0" w:space="0" w:color="auto"/>
              </w:divBdr>
            </w:div>
          </w:divsChild>
        </w:div>
        <w:div w:id="2145266129">
          <w:marLeft w:val="0"/>
          <w:marRight w:val="0"/>
          <w:marTop w:val="0"/>
          <w:marBottom w:val="0"/>
          <w:divBdr>
            <w:top w:val="none" w:sz="0" w:space="0" w:color="auto"/>
            <w:left w:val="none" w:sz="0" w:space="0" w:color="auto"/>
            <w:bottom w:val="none" w:sz="0" w:space="0" w:color="auto"/>
            <w:right w:val="none" w:sz="0" w:space="0" w:color="auto"/>
          </w:divBdr>
          <w:divsChild>
            <w:div w:id="77529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76969">
      <w:bodyDiv w:val="1"/>
      <w:marLeft w:val="0"/>
      <w:marRight w:val="0"/>
      <w:marTop w:val="0"/>
      <w:marBottom w:val="0"/>
      <w:divBdr>
        <w:top w:val="none" w:sz="0" w:space="0" w:color="auto"/>
        <w:left w:val="none" w:sz="0" w:space="0" w:color="auto"/>
        <w:bottom w:val="none" w:sz="0" w:space="0" w:color="auto"/>
        <w:right w:val="none" w:sz="0" w:space="0" w:color="auto"/>
      </w:divBdr>
    </w:div>
    <w:div w:id="360865986">
      <w:bodyDiv w:val="1"/>
      <w:marLeft w:val="0"/>
      <w:marRight w:val="0"/>
      <w:marTop w:val="0"/>
      <w:marBottom w:val="0"/>
      <w:divBdr>
        <w:top w:val="none" w:sz="0" w:space="0" w:color="auto"/>
        <w:left w:val="none" w:sz="0" w:space="0" w:color="auto"/>
        <w:bottom w:val="none" w:sz="0" w:space="0" w:color="auto"/>
        <w:right w:val="none" w:sz="0" w:space="0" w:color="auto"/>
      </w:divBdr>
    </w:div>
    <w:div w:id="385615491">
      <w:bodyDiv w:val="1"/>
      <w:marLeft w:val="0"/>
      <w:marRight w:val="0"/>
      <w:marTop w:val="0"/>
      <w:marBottom w:val="0"/>
      <w:divBdr>
        <w:top w:val="none" w:sz="0" w:space="0" w:color="auto"/>
        <w:left w:val="none" w:sz="0" w:space="0" w:color="auto"/>
        <w:bottom w:val="none" w:sz="0" w:space="0" w:color="auto"/>
        <w:right w:val="none" w:sz="0" w:space="0" w:color="auto"/>
      </w:divBdr>
    </w:div>
    <w:div w:id="482895946">
      <w:bodyDiv w:val="1"/>
      <w:marLeft w:val="0"/>
      <w:marRight w:val="0"/>
      <w:marTop w:val="0"/>
      <w:marBottom w:val="0"/>
      <w:divBdr>
        <w:top w:val="none" w:sz="0" w:space="0" w:color="auto"/>
        <w:left w:val="none" w:sz="0" w:space="0" w:color="auto"/>
        <w:bottom w:val="none" w:sz="0" w:space="0" w:color="auto"/>
        <w:right w:val="none" w:sz="0" w:space="0" w:color="auto"/>
      </w:divBdr>
    </w:div>
    <w:div w:id="512382561">
      <w:bodyDiv w:val="1"/>
      <w:marLeft w:val="0"/>
      <w:marRight w:val="0"/>
      <w:marTop w:val="0"/>
      <w:marBottom w:val="0"/>
      <w:divBdr>
        <w:top w:val="none" w:sz="0" w:space="0" w:color="auto"/>
        <w:left w:val="none" w:sz="0" w:space="0" w:color="auto"/>
        <w:bottom w:val="none" w:sz="0" w:space="0" w:color="auto"/>
        <w:right w:val="none" w:sz="0" w:space="0" w:color="auto"/>
      </w:divBdr>
    </w:div>
    <w:div w:id="608388520">
      <w:bodyDiv w:val="1"/>
      <w:marLeft w:val="0"/>
      <w:marRight w:val="0"/>
      <w:marTop w:val="0"/>
      <w:marBottom w:val="0"/>
      <w:divBdr>
        <w:top w:val="none" w:sz="0" w:space="0" w:color="auto"/>
        <w:left w:val="none" w:sz="0" w:space="0" w:color="auto"/>
        <w:bottom w:val="none" w:sz="0" w:space="0" w:color="auto"/>
        <w:right w:val="none" w:sz="0" w:space="0" w:color="auto"/>
      </w:divBdr>
    </w:div>
    <w:div w:id="612056376">
      <w:bodyDiv w:val="1"/>
      <w:marLeft w:val="0"/>
      <w:marRight w:val="0"/>
      <w:marTop w:val="0"/>
      <w:marBottom w:val="0"/>
      <w:divBdr>
        <w:top w:val="none" w:sz="0" w:space="0" w:color="auto"/>
        <w:left w:val="none" w:sz="0" w:space="0" w:color="auto"/>
        <w:bottom w:val="none" w:sz="0" w:space="0" w:color="auto"/>
        <w:right w:val="none" w:sz="0" w:space="0" w:color="auto"/>
      </w:divBdr>
    </w:div>
    <w:div w:id="689257811">
      <w:bodyDiv w:val="1"/>
      <w:marLeft w:val="0"/>
      <w:marRight w:val="0"/>
      <w:marTop w:val="0"/>
      <w:marBottom w:val="0"/>
      <w:divBdr>
        <w:top w:val="none" w:sz="0" w:space="0" w:color="auto"/>
        <w:left w:val="none" w:sz="0" w:space="0" w:color="auto"/>
        <w:bottom w:val="none" w:sz="0" w:space="0" w:color="auto"/>
        <w:right w:val="none" w:sz="0" w:space="0" w:color="auto"/>
      </w:divBdr>
    </w:div>
    <w:div w:id="699938796">
      <w:bodyDiv w:val="1"/>
      <w:marLeft w:val="0"/>
      <w:marRight w:val="0"/>
      <w:marTop w:val="0"/>
      <w:marBottom w:val="0"/>
      <w:divBdr>
        <w:top w:val="none" w:sz="0" w:space="0" w:color="auto"/>
        <w:left w:val="none" w:sz="0" w:space="0" w:color="auto"/>
        <w:bottom w:val="none" w:sz="0" w:space="0" w:color="auto"/>
        <w:right w:val="none" w:sz="0" w:space="0" w:color="auto"/>
      </w:divBdr>
    </w:div>
    <w:div w:id="1317344747">
      <w:bodyDiv w:val="1"/>
      <w:marLeft w:val="0"/>
      <w:marRight w:val="0"/>
      <w:marTop w:val="0"/>
      <w:marBottom w:val="0"/>
      <w:divBdr>
        <w:top w:val="none" w:sz="0" w:space="0" w:color="auto"/>
        <w:left w:val="none" w:sz="0" w:space="0" w:color="auto"/>
        <w:bottom w:val="none" w:sz="0" w:space="0" w:color="auto"/>
        <w:right w:val="none" w:sz="0" w:space="0" w:color="auto"/>
      </w:divBdr>
    </w:div>
    <w:div w:id="1403403723">
      <w:bodyDiv w:val="1"/>
      <w:marLeft w:val="0"/>
      <w:marRight w:val="0"/>
      <w:marTop w:val="0"/>
      <w:marBottom w:val="0"/>
      <w:divBdr>
        <w:top w:val="none" w:sz="0" w:space="0" w:color="auto"/>
        <w:left w:val="none" w:sz="0" w:space="0" w:color="auto"/>
        <w:bottom w:val="none" w:sz="0" w:space="0" w:color="auto"/>
        <w:right w:val="none" w:sz="0" w:space="0" w:color="auto"/>
      </w:divBdr>
    </w:div>
    <w:div w:id="1471707297">
      <w:bodyDiv w:val="1"/>
      <w:marLeft w:val="0"/>
      <w:marRight w:val="0"/>
      <w:marTop w:val="0"/>
      <w:marBottom w:val="0"/>
      <w:divBdr>
        <w:top w:val="none" w:sz="0" w:space="0" w:color="auto"/>
        <w:left w:val="none" w:sz="0" w:space="0" w:color="auto"/>
        <w:bottom w:val="none" w:sz="0" w:space="0" w:color="auto"/>
        <w:right w:val="none" w:sz="0" w:space="0" w:color="auto"/>
      </w:divBdr>
    </w:div>
    <w:div w:id="1479884938">
      <w:bodyDiv w:val="1"/>
      <w:marLeft w:val="0"/>
      <w:marRight w:val="0"/>
      <w:marTop w:val="0"/>
      <w:marBottom w:val="0"/>
      <w:divBdr>
        <w:top w:val="none" w:sz="0" w:space="0" w:color="auto"/>
        <w:left w:val="none" w:sz="0" w:space="0" w:color="auto"/>
        <w:bottom w:val="none" w:sz="0" w:space="0" w:color="auto"/>
        <w:right w:val="none" w:sz="0" w:space="0" w:color="auto"/>
      </w:divBdr>
    </w:div>
    <w:div w:id="1880163956">
      <w:bodyDiv w:val="1"/>
      <w:marLeft w:val="0"/>
      <w:marRight w:val="0"/>
      <w:marTop w:val="0"/>
      <w:marBottom w:val="0"/>
      <w:divBdr>
        <w:top w:val="none" w:sz="0" w:space="0" w:color="auto"/>
        <w:left w:val="none" w:sz="0" w:space="0" w:color="auto"/>
        <w:bottom w:val="none" w:sz="0" w:space="0" w:color="auto"/>
        <w:right w:val="none" w:sz="0" w:space="0" w:color="auto"/>
      </w:divBdr>
      <w:divsChild>
        <w:div w:id="1945262068">
          <w:marLeft w:val="0"/>
          <w:marRight w:val="0"/>
          <w:marTop w:val="0"/>
          <w:marBottom w:val="0"/>
          <w:divBdr>
            <w:top w:val="none" w:sz="0" w:space="0" w:color="auto"/>
            <w:left w:val="none" w:sz="0" w:space="0" w:color="auto"/>
            <w:bottom w:val="none" w:sz="0" w:space="0" w:color="auto"/>
            <w:right w:val="none" w:sz="0" w:space="0" w:color="auto"/>
          </w:divBdr>
        </w:div>
      </w:divsChild>
    </w:div>
    <w:div w:id="1900088852">
      <w:bodyDiv w:val="1"/>
      <w:marLeft w:val="0"/>
      <w:marRight w:val="0"/>
      <w:marTop w:val="0"/>
      <w:marBottom w:val="0"/>
      <w:divBdr>
        <w:top w:val="none" w:sz="0" w:space="0" w:color="auto"/>
        <w:left w:val="none" w:sz="0" w:space="0" w:color="auto"/>
        <w:bottom w:val="none" w:sz="0" w:space="0" w:color="auto"/>
        <w:right w:val="none" w:sz="0" w:space="0" w:color="auto"/>
      </w:divBdr>
    </w:div>
    <w:div w:id="2040664730">
      <w:bodyDiv w:val="1"/>
      <w:marLeft w:val="0"/>
      <w:marRight w:val="0"/>
      <w:marTop w:val="0"/>
      <w:marBottom w:val="0"/>
      <w:divBdr>
        <w:top w:val="none" w:sz="0" w:space="0" w:color="auto"/>
        <w:left w:val="none" w:sz="0" w:space="0" w:color="auto"/>
        <w:bottom w:val="none" w:sz="0" w:space="0" w:color="auto"/>
        <w:right w:val="none" w:sz="0" w:space="0" w:color="auto"/>
      </w:divBdr>
    </w:div>
    <w:div w:id="21050330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hyperlink" Target="http://www.pwc.com/" TargetMode="External"/><Relationship Id="rId3" Type="http://schemas.openxmlformats.org/officeDocument/2006/relationships/styles" Target="styles.xml"/><Relationship Id="rId21" Type="http://schemas.openxmlformats.org/officeDocument/2006/relationships/chart" Target="charts/chart4.xm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emf"/><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3.xml"/><Relationship Id="rId29" Type="http://schemas.openxmlformats.org/officeDocument/2006/relationships/hyperlink" Target="http://www.pwc.com/structu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www.pwc.com/"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chart" Target="charts/chart2.xml"/><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www.pwc.com/structure" TargetMode="External"/><Relationship Id="rId30" Type="http://schemas.openxmlformats.org/officeDocument/2006/relationships/footer" Target="footer4.xml"/><Relationship Id="rId35" Type="http://schemas.openxmlformats.org/officeDocument/2006/relationships/glossaryDocument" Target="glossary/document.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3" Type="http://schemas.openxmlformats.org/officeDocument/2006/relationships/hyperlink" Target="https://www.argusmedia.com/en/news/2186162-shell-eyes-lng-expansion" TargetMode="External"/><Relationship Id="rId7" Type="http://schemas.openxmlformats.org/officeDocument/2006/relationships/hyperlink" Target="https://lngprime.com/europe/vitols-2022-lng-volumes-rise-on-european-demand/76708/" TargetMode="External"/><Relationship Id="rId2" Type="http://schemas.openxmlformats.org/officeDocument/2006/relationships/hyperlink" Target="https://www.brecorder.com/news/40206865" TargetMode="External"/><Relationship Id="rId1" Type="http://schemas.openxmlformats.org/officeDocument/2006/relationships/hyperlink" Target="https://www.spglobal.com/commodityinsights/en/market-insights/latest-news/electric-power/080420-bp-looks-to-double-lng-portfolio-by-2030-to-30-million-mtyear-cfo" TargetMode="External"/><Relationship Id="rId6" Type="http://schemas.openxmlformats.org/officeDocument/2006/relationships/hyperlink" Target="https://www.trafigura.com/media/3531/2022_trafigura_annual_report.pdf" TargetMode="External"/><Relationship Id="rId5" Type="http://schemas.openxmlformats.org/officeDocument/2006/relationships/hyperlink" Target="https://www.energyconnects.com/news/gas-lng/2023/february/exxon-plans-trading-division-to-vie-for-commodity-profits/" TargetMode="External"/><Relationship Id="rId4" Type="http://schemas.openxmlformats.org/officeDocument/2006/relationships/hyperlink" Target="https://totalenergies.com/infographics/totalenergies-integrated-player-lng-chai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tiwari004\Desktop\2023%20Accounts\LNG%20Project\COP%20FY23%20team%20workshee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tiwari004\Desktop\2023%20Accounts\LNG%20Project\COP%20FY23%20team%20workshee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tiwari004\Desktop\2023%20Accounts\LNG%20Project\COP%20FY23%20team%20workshee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r>
              <a:rPr lang="en-US" b="1">
                <a:solidFill>
                  <a:schemeClr val="tx1"/>
                </a:solidFill>
              </a:rPr>
              <a:t>Brent</a:t>
            </a:r>
            <a:r>
              <a:rPr lang="en-US" b="1" baseline="0">
                <a:solidFill>
                  <a:schemeClr val="tx1"/>
                </a:solidFill>
              </a:rPr>
              <a:t> and Asia LNG price movement</a:t>
            </a:r>
            <a:endParaRPr lang="en-US" b="1">
              <a:solidFill>
                <a:schemeClr val="tx1"/>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3.1574889772441814E-2"/>
          <c:y val="0.19806907939324486"/>
          <c:w val="0.96842502360472271"/>
          <c:h val="0.44028354410244186"/>
        </c:manualLayout>
      </c:layout>
      <c:lineChart>
        <c:grouping val="stacked"/>
        <c:varyColors val="0"/>
        <c:ser>
          <c:idx val="0"/>
          <c:order val="0"/>
          <c:tx>
            <c:strRef>
              <c:f>'assessment sheet'!$D$3</c:f>
              <c:strCache>
                <c:ptCount val="1"/>
                <c:pt idx="0">
                  <c:v>Brent crude prices</c:v>
                </c:pt>
              </c:strCache>
            </c:strRef>
          </c:tx>
          <c:spPr>
            <a:ln w="28575" cap="rnd">
              <a:solidFill>
                <a:schemeClr val="accent2">
                  <a:shade val="76000"/>
                </a:schemeClr>
              </a:solidFill>
              <a:round/>
            </a:ln>
            <a:effectLst/>
          </c:spPr>
          <c:marker>
            <c:symbol val="none"/>
          </c:marker>
          <c:cat>
            <c:numRef>
              <c:f>'assessment sheet'!$C$4:$C$99</c:f>
              <c:numCache>
                <c:formatCode>m/d/yyyy</c:formatCode>
                <c:ptCount val="96"/>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pt idx="60">
                  <c:v>43831</c:v>
                </c:pt>
                <c:pt idx="61">
                  <c:v>43862</c:v>
                </c:pt>
                <c:pt idx="62">
                  <c:v>43891</c:v>
                </c:pt>
                <c:pt idx="63">
                  <c:v>43922</c:v>
                </c:pt>
                <c:pt idx="64">
                  <c:v>43952</c:v>
                </c:pt>
                <c:pt idx="65">
                  <c:v>43983</c:v>
                </c:pt>
                <c:pt idx="66">
                  <c:v>44013</c:v>
                </c:pt>
                <c:pt idx="67">
                  <c:v>44044</c:v>
                </c:pt>
                <c:pt idx="68">
                  <c:v>44075</c:v>
                </c:pt>
                <c:pt idx="69">
                  <c:v>44105</c:v>
                </c:pt>
                <c:pt idx="70">
                  <c:v>44136</c:v>
                </c:pt>
                <c:pt idx="71">
                  <c:v>44166</c:v>
                </c:pt>
                <c:pt idx="72">
                  <c:v>44197</c:v>
                </c:pt>
                <c:pt idx="73">
                  <c:v>44228</c:v>
                </c:pt>
                <c:pt idx="74">
                  <c:v>44256</c:v>
                </c:pt>
                <c:pt idx="75">
                  <c:v>44287</c:v>
                </c:pt>
                <c:pt idx="76">
                  <c:v>44317</c:v>
                </c:pt>
                <c:pt idx="77">
                  <c:v>44348</c:v>
                </c:pt>
                <c:pt idx="78">
                  <c:v>44378</c:v>
                </c:pt>
                <c:pt idx="79">
                  <c:v>44409</c:v>
                </c:pt>
                <c:pt idx="80">
                  <c:v>44440</c:v>
                </c:pt>
                <c:pt idx="81">
                  <c:v>44470</c:v>
                </c:pt>
                <c:pt idx="82">
                  <c:v>44501</c:v>
                </c:pt>
                <c:pt idx="83">
                  <c:v>44531</c:v>
                </c:pt>
                <c:pt idx="84">
                  <c:v>44562</c:v>
                </c:pt>
                <c:pt idx="85">
                  <c:v>44593</c:v>
                </c:pt>
                <c:pt idx="86">
                  <c:v>44621</c:v>
                </c:pt>
                <c:pt idx="87">
                  <c:v>44652</c:v>
                </c:pt>
                <c:pt idx="88">
                  <c:v>44682</c:v>
                </c:pt>
                <c:pt idx="89">
                  <c:v>44713</c:v>
                </c:pt>
                <c:pt idx="90">
                  <c:v>44743</c:v>
                </c:pt>
                <c:pt idx="91">
                  <c:v>44774</c:v>
                </c:pt>
                <c:pt idx="92">
                  <c:v>44805</c:v>
                </c:pt>
                <c:pt idx="93">
                  <c:v>44835</c:v>
                </c:pt>
                <c:pt idx="94">
                  <c:v>44866</c:v>
                </c:pt>
                <c:pt idx="95">
                  <c:v>44896</c:v>
                </c:pt>
              </c:numCache>
            </c:numRef>
          </c:cat>
          <c:val>
            <c:numRef>
              <c:f>'assessment sheet'!$D$4:$D$99</c:f>
              <c:numCache>
                <c:formatCode>General</c:formatCode>
                <c:ptCount val="96"/>
                <c:pt idx="0">
                  <c:v>47.76</c:v>
                </c:pt>
                <c:pt idx="1">
                  <c:v>58.1</c:v>
                </c:pt>
                <c:pt idx="2">
                  <c:v>55.89</c:v>
                </c:pt>
                <c:pt idx="3">
                  <c:v>59.52</c:v>
                </c:pt>
                <c:pt idx="4">
                  <c:v>64.08</c:v>
                </c:pt>
                <c:pt idx="5">
                  <c:v>61.48</c:v>
                </c:pt>
                <c:pt idx="6">
                  <c:v>56.56</c:v>
                </c:pt>
                <c:pt idx="7">
                  <c:v>46.52</c:v>
                </c:pt>
                <c:pt idx="8">
                  <c:v>47.62</c:v>
                </c:pt>
                <c:pt idx="9">
                  <c:v>48.43</c:v>
                </c:pt>
                <c:pt idx="10">
                  <c:v>44.27</c:v>
                </c:pt>
                <c:pt idx="11">
                  <c:v>38.01</c:v>
                </c:pt>
                <c:pt idx="12">
                  <c:v>30.7</c:v>
                </c:pt>
                <c:pt idx="13">
                  <c:v>32.18</c:v>
                </c:pt>
                <c:pt idx="14">
                  <c:v>38.21</c:v>
                </c:pt>
                <c:pt idx="15">
                  <c:v>41.58</c:v>
                </c:pt>
                <c:pt idx="16">
                  <c:v>46.74</c:v>
                </c:pt>
                <c:pt idx="17">
                  <c:v>48.25</c:v>
                </c:pt>
                <c:pt idx="18">
                  <c:v>44.95</c:v>
                </c:pt>
                <c:pt idx="19">
                  <c:v>45.84</c:v>
                </c:pt>
                <c:pt idx="20">
                  <c:v>46.57</c:v>
                </c:pt>
                <c:pt idx="21">
                  <c:v>49.52</c:v>
                </c:pt>
                <c:pt idx="22">
                  <c:v>44.73</c:v>
                </c:pt>
                <c:pt idx="23">
                  <c:v>53.31</c:v>
                </c:pt>
                <c:pt idx="24">
                  <c:v>54.58</c:v>
                </c:pt>
                <c:pt idx="25">
                  <c:v>54.87</c:v>
                </c:pt>
                <c:pt idx="26">
                  <c:v>51.59</c:v>
                </c:pt>
                <c:pt idx="27">
                  <c:v>52.31</c:v>
                </c:pt>
                <c:pt idx="28">
                  <c:v>50.33</c:v>
                </c:pt>
                <c:pt idx="29">
                  <c:v>46.37</c:v>
                </c:pt>
                <c:pt idx="30">
                  <c:v>48.48</c:v>
                </c:pt>
                <c:pt idx="31">
                  <c:v>51.7</c:v>
                </c:pt>
                <c:pt idx="32">
                  <c:v>56.15</c:v>
                </c:pt>
                <c:pt idx="33">
                  <c:v>57.51</c:v>
                </c:pt>
                <c:pt idx="34">
                  <c:v>62.71</c:v>
                </c:pt>
                <c:pt idx="35">
                  <c:v>64.37</c:v>
                </c:pt>
                <c:pt idx="36">
                  <c:v>69.08</c:v>
                </c:pt>
                <c:pt idx="37">
                  <c:v>65.319999999999993</c:v>
                </c:pt>
                <c:pt idx="38">
                  <c:v>66.02</c:v>
                </c:pt>
                <c:pt idx="39">
                  <c:v>72.11</c:v>
                </c:pt>
                <c:pt idx="40">
                  <c:v>76.98</c:v>
                </c:pt>
                <c:pt idx="41">
                  <c:v>74.41</c:v>
                </c:pt>
                <c:pt idx="42">
                  <c:v>74.25</c:v>
                </c:pt>
                <c:pt idx="43">
                  <c:v>72.53</c:v>
                </c:pt>
                <c:pt idx="44">
                  <c:v>78.89</c:v>
                </c:pt>
                <c:pt idx="45">
                  <c:v>81.03</c:v>
                </c:pt>
                <c:pt idx="46">
                  <c:v>64.75</c:v>
                </c:pt>
                <c:pt idx="47">
                  <c:v>57.36</c:v>
                </c:pt>
                <c:pt idx="48">
                  <c:v>59.41</c:v>
                </c:pt>
                <c:pt idx="49">
                  <c:v>63.96</c:v>
                </c:pt>
                <c:pt idx="50">
                  <c:v>66.14</c:v>
                </c:pt>
                <c:pt idx="51">
                  <c:v>71.23</c:v>
                </c:pt>
                <c:pt idx="52">
                  <c:v>71.319999999999993</c:v>
                </c:pt>
                <c:pt idx="53">
                  <c:v>64.22</c:v>
                </c:pt>
                <c:pt idx="54">
                  <c:v>63.92</c:v>
                </c:pt>
                <c:pt idx="55">
                  <c:v>59.04</c:v>
                </c:pt>
                <c:pt idx="56">
                  <c:v>62.83</c:v>
                </c:pt>
                <c:pt idx="57">
                  <c:v>59.71</c:v>
                </c:pt>
                <c:pt idx="58">
                  <c:v>63.21</c:v>
                </c:pt>
                <c:pt idx="59">
                  <c:v>67.31</c:v>
                </c:pt>
                <c:pt idx="60">
                  <c:v>63.65</c:v>
                </c:pt>
                <c:pt idx="61">
                  <c:v>55.66</c:v>
                </c:pt>
                <c:pt idx="62">
                  <c:v>32.01</c:v>
                </c:pt>
                <c:pt idx="63">
                  <c:v>18.38</c:v>
                </c:pt>
                <c:pt idx="64">
                  <c:v>29.38</c:v>
                </c:pt>
                <c:pt idx="65">
                  <c:v>40.270000000000003</c:v>
                </c:pt>
                <c:pt idx="66">
                  <c:v>43.24</c:v>
                </c:pt>
                <c:pt idx="67">
                  <c:v>44.74</c:v>
                </c:pt>
                <c:pt idx="68">
                  <c:v>40.909999999999997</c:v>
                </c:pt>
                <c:pt idx="69">
                  <c:v>40.19</c:v>
                </c:pt>
                <c:pt idx="70">
                  <c:v>42.69</c:v>
                </c:pt>
                <c:pt idx="71">
                  <c:v>49.99</c:v>
                </c:pt>
                <c:pt idx="72">
                  <c:v>54.77</c:v>
                </c:pt>
                <c:pt idx="73">
                  <c:v>62.28</c:v>
                </c:pt>
                <c:pt idx="74">
                  <c:v>65.41</c:v>
                </c:pt>
                <c:pt idx="75">
                  <c:v>64.81</c:v>
                </c:pt>
                <c:pt idx="76">
                  <c:v>68.53</c:v>
                </c:pt>
                <c:pt idx="77">
                  <c:v>73.16</c:v>
                </c:pt>
                <c:pt idx="78">
                  <c:v>75.17</c:v>
                </c:pt>
                <c:pt idx="79">
                  <c:v>70.75</c:v>
                </c:pt>
                <c:pt idx="80">
                  <c:v>74.489999999999995</c:v>
                </c:pt>
                <c:pt idx="81">
                  <c:v>83.54</c:v>
                </c:pt>
                <c:pt idx="82">
                  <c:v>81.05</c:v>
                </c:pt>
                <c:pt idx="83">
                  <c:v>74.17</c:v>
                </c:pt>
                <c:pt idx="84">
                  <c:v>86.51</c:v>
                </c:pt>
                <c:pt idx="85">
                  <c:v>97.13</c:v>
                </c:pt>
                <c:pt idx="86">
                  <c:v>117.25</c:v>
                </c:pt>
                <c:pt idx="87">
                  <c:v>104.58</c:v>
                </c:pt>
                <c:pt idx="88">
                  <c:v>113.34</c:v>
                </c:pt>
                <c:pt idx="89">
                  <c:v>122.71</c:v>
                </c:pt>
                <c:pt idx="90">
                  <c:v>111.93</c:v>
                </c:pt>
                <c:pt idx="91">
                  <c:v>100.45</c:v>
                </c:pt>
                <c:pt idx="92">
                  <c:v>89.76</c:v>
                </c:pt>
                <c:pt idx="93">
                  <c:v>93.33</c:v>
                </c:pt>
                <c:pt idx="94">
                  <c:v>91.42</c:v>
                </c:pt>
                <c:pt idx="95">
                  <c:v>80.92</c:v>
                </c:pt>
              </c:numCache>
            </c:numRef>
          </c:val>
          <c:smooth val="0"/>
          <c:extLst>
            <c:ext xmlns:c16="http://schemas.microsoft.com/office/drawing/2014/chart" uri="{C3380CC4-5D6E-409C-BE32-E72D297353CC}">
              <c16:uniqueId val="{00000000-27D1-4200-9A51-EAD579A5C8C6}"/>
            </c:ext>
          </c:extLst>
        </c:ser>
        <c:ser>
          <c:idx val="1"/>
          <c:order val="1"/>
          <c:tx>
            <c:strRef>
              <c:f>'assessment sheet'!$E$3</c:f>
              <c:strCache>
                <c:ptCount val="1"/>
                <c:pt idx="0">
                  <c:v>LNG prices</c:v>
                </c:pt>
              </c:strCache>
            </c:strRef>
          </c:tx>
          <c:spPr>
            <a:ln w="28575" cap="rnd">
              <a:solidFill>
                <a:schemeClr val="accent2">
                  <a:tint val="77000"/>
                </a:schemeClr>
              </a:solidFill>
              <a:round/>
            </a:ln>
            <a:effectLst/>
          </c:spPr>
          <c:marker>
            <c:symbol val="none"/>
          </c:marker>
          <c:cat>
            <c:numRef>
              <c:f>'assessment sheet'!$C$4:$C$99</c:f>
              <c:numCache>
                <c:formatCode>m/d/yyyy</c:formatCode>
                <c:ptCount val="96"/>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pt idx="60">
                  <c:v>43831</c:v>
                </c:pt>
                <c:pt idx="61">
                  <c:v>43862</c:v>
                </c:pt>
                <c:pt idx="62">
                  <c:v>43891</c:v>
                </c:pt>
                <c:pt idx="63">
                  <c:v>43922</c:v>
                </c:pt>
                <c:pt idx="64">
                  <c:v>43952</c:v>
                </c:pt>
                <c:pt idx="65">
                  <c:v>43983</c:v>
                </c:pt>
                <c:pt idx="66">
                  <c:v>44013</c:v>
                </c:pt>
                <c:pt idx="67">
                  <c:v>44044</c:v>
                </c:pt>
                <c:pt idx="68">
                  <c:v>44075</c:v>
                </c:pt>
                <c:pt idx="69">
                  <c:v>44105</c:v>
                </c:pt>
                <c:pt idx="70">
                  <c:v>44136</c:v>
                </c:pt>
                <c:pt idx="71">
                  <c:v>44166</c:v>
                </c:pt>
                <c:pt idx="72">
                  <c:v>44197</c:v>
                </c:pt>
                <c:pt idx="73">
                  <c:v>44228</c:v>
                </c:pt>
                <c:pt idx="74">
                  <c:v>44256</c:v>
                </c:pt>
                <c:pt idx="75">
                  <c:v>44287</c:v>
                </c:pt>
                <c:pt idx="76">
                  <c:v>44317</c:v>
                </c:pt>
                <c:pt idx="77">
                  <c:v>44348</c:v>
                </c:pt>
                <c:pt idx="78">
                  <c:v>44378</c:v>
                </c:pt>
                <c:pt idx="79">
                  <c:v>44409</c:v>
                </c:pt>
                <c:pt idx="80">
                  <c:v>44440</c:v>
                </c:pt>
                <c:pt idx="81">
                  <c:v>44470</c:v>
                </c:pt>
                <c:pt idx="82">
                  <c:v>44501</c:v>
                </c:pt>
                <c:pt idx="83">
                  <c:v>44531</c:v>
                </c:pt>
                <c:pt idx="84">
                  <c:v>44562</c:v>
                </c:pt>
                <c:pt idx="85">
                  <c:v>44593</c:v>
                </c:pt>
                <c:pt idx="86">
                  <c:v>44621</c:v>
                </c:pt>
                <c:pt idx="87">
                  <c:v>44652</c:v>
                </c:pt>
                <c:pt idx="88">
                  <c:v>44682</c:v>
                </c:pt>
                <c:pt idx="89">
                  <c:v>44713</c:v>
                </c:pt>
                <c:pt idx="90">
                  <c:v>44743</c:v>
                </c:pt>
                <c:pt idx="91">
                  <c:v>44774</c:v>
                </c:pt>
                <c:pt idx="92">
                  <c:v>44805</c:v>
                </c:pt>
                <c:pt idx="93">
                  <c:v>44835</c:v>
                </c:pt>
                <c:pt idx="94">
                  <c:v>44866</c:v>
                </c:pt>
                <c:pt idx="95">
                  <c:v>44896</c:v>
                </c:pt>
              </c:numCache>
            </c:numRef>
          </c:cat>
          <c:val>
            <c:numRef>
              <c:f>'assessment sheet'!$E$4:$E$99</c:f>
              <c:numCache>
                <c:formatCode>General</c:formatCode>
                <c:ptCount val="96"/>
                <c:pt idx="0">
                  <c:v>15.5</c:v>
                </c:pt>
                <c:pt idx="1">
                  <c:v>14.7</c:v>
                </c:pt>
                <c:pt idx="2">
                  <c:v>13.1</c:v>
                </c:pt>
                <c:pt idx="3">
                  <c:v>11</c:v>
                </c:pt>
                <c:pt idx="4">
                  <c:v>9</c:v>
                </c:pt>
                <c:pt idx="5">
                  <c:v>8.8000000000000007</c:v>
                </c:pt>
                <c:pt idx="6">
                  <c:v>9.3000000000000007</c:v>
                </c:pt>
                <c:pt idx="7">
                  <c:v>10.199999999999999</c:v>
                </c:pt>
                <c:pt idx="8">
                  <c:v>10</c:v>
                </c:pt>
                <c:pt idx="9">
                  <c:v>10.4</c:v>
                </c:pt>
                <c:pt idx="10">
                  <c:v>9.4</c:v>
                </c:pt>
                <c:pt idx="11">
                  <c:v>10.199999999999999</c:v>
                </c:pt>
                <c:pt idx="12">
                  <c:v>8.5</c:v>
                </c:pt>
                <c:pt idx="13">
                  <c:v>8</c:v>
                </c:pt>
                <c:pt idx="14">
                  <c:v>8</c:v>
                </c:pt>
                <c:pt idx="15">
                  <c:v>6.7</c:v>
                </c:pt>
                <c:pt idx="16">
                  <c:v>6.8</c:v>
                </c:pt>
                <c:pt idx="17">
                  <c:v>7.1</c:v>
                </c:pt>
                <c:pt idx="18">
                  <c:v>6.9</c:v>
                </c:pt>
                <c:pt idx="19">
                  <c:v>7.4</c:v>
                </c:pt>
                <c:pt idx="20">
                  <c:v>7.8</c:v>
                </c:pt>
                <c:pt idx="21">
                  <c:v>7.9</c:v>
                </c:pt>
                <c:pt idx="22">
                  <c:v>7.2</c:v>
                </c:pt>
                <c:pt idx="23">
                  <c:v>7.1</c:v>
                </c:pt>
                <c:pt idx="24">
                  <c:v>9.1999999999999993</c:v>
                </c:pt>
                <c:pt idx="25">
                  <c:v>7.1</c:v>
                </c:pt>
                <c:pt idx="26">
                  <c:v>5.8</c:v>
                </c:pt>
                <c:pt idx="27">
                  <c:v>5.7</c:v>
                </c:pt>
                <c:pt idx="28">
                  <c:v>5.7</c:v>
                </c:pt>
                <c:pt idx="29">
                  <c:v>5.5</c:v>
                </c:pt>
                <c:pt idx="30">
                  <c:v>5.6</c:v>
                </c:pt>
                <c:pt idx="31">
                  <c:v>6.1</c:v>
                </c:pt>
                <c:pt idx="32">
                  <c:v>7.1</c:v>
                </c:pt>
                <c:pt idx="33">
                  <c:v>8.8000000000000007</c:v>
                </c:pt>
                <c:pt idx="34">
                  <c:v>9.6</c:v>
                </c:pt>
                <c:pt idx="35">
                  <c:v>10.7</c:v>
                </c:pt>
                <c:pt idx="36">
                  <c:v>11.7</c:v>
                </c:pt>
                <c:pt idx="37">
                  <c:v>10.5</c:v>
                </c:pt>
                <c:pt idx="38">
                  <c:v>8.5</c:v>
                </c:pt>
                <c:pt idx="39">
                  <c:v>7.5</c:v>
                </c:pt>
                <c:pt idx="40">
                  <c:v>8.6</c:v>
                </c:pt>
                <c:pt idx="41">
                  <c:v>10.4</c:v>
                </c:pt>
                <c:pt idx="42">
                  <c:v>10</c:v>
                </c:pt>
                <c:pt idx="43">
                  <c:v>10.6</c:v>
                </c:pt>
                <c:pt idx="44">
                  <c:v>11.1</c:v>
                </c:pt>
                <c:pt idx="45">
                  <c:v>10</c:v>
                </c:pt>
                <c:pt idx="46">
                  <c:v>9.8000000000000007</c:v>
                </c:pt>
                <c:pt idx="47">
                  <c:v>9</c:v>
                </c:pt>
                <c:pt idx="48">
                  <c:v>8.3000000000000007</c:v>
                </c:pt>
                <c:pt idx="49">
                  <c:v>6.5</c:v>
                </c:pt>
                <c:pt idx="50">
                  <c:v>5.2</c:v>
                </c:pt>
                <c:pt idx="51">
                  <c:v>5.0999999999999996</c:v>
                </c:pt>
                <c:pt idx="52">
                  <c:v>5</c:v>
                </c:pt>
                <c:pt idx="53">
                  <c:v>4.4000000000000004</c:v>
                </c:pt>
                <c:pt idx="54">
                  <c:v>4.4000000000000004</c:v>
                </c:pt>
                <c:pt idx="55">
                  <c:v>4.3</c:v>
                </c:pt>
                <c:pt idx="56">
                  <c:v>5.0999999999999996</c:v>
                </c:pt>
                <c:pt idx="57">
                  <c:v>6</c:v>
                </c:pt>
                <c:pt idx="58">
                  <c:v>5.5</c:v>
                </c:pt>
                <c:pt idx="59">
                  <c:v>5.6</c:v>
                </c:pt>
                <c:pt idx="60">
                  <c:v>4.9000000000000004</c:v>
                </c:pt>
                <c:pt idx="61">
                  <c:v>2.9</c:v>
                </c:pt>
                <c:pt idx="62">
                  <c:v>3.3</c:v>
                </c:pt>
                <c:pt idx="63">
                  <c:v>2.1</c:v>
                </c:pt>
                <c:pt idx="64">
                  <c:v>2</c:v>
                </c:pt>
                <c:pt idx="65">
                  <c:v>2.1</c:v>
                </c:pt>
                <c:pt idx="66">
                  <c:v>2.2999999999999998</c:v>
                </c:pt>
                <c:pt idx="67">
                  <c:v>3.6</c:v>
                </c:pt>
                <c:pt idx="68">
                  <c:v>4.5999999999999996</c:v>
                </c:pt>
                <c:pt idx="69">
                  <c:v>6.1</c:v>
                </c:pt>
                <c:pt idx="70">
                  <c:v>6.8</c:v>
                </c:pt>
                <c:pt idx="71">
                  <c:v>11.6</c:v>
                </c:pt>
                <c:pt idx="72">
                  <c:v>20.399999999999999</c:v>
                </c:pt>
                <c:pt idx="73">
                  <c:v>7.2</c:v>
                </c:pt>
                <c:pt idx="74">
                  <c:v>6.4</c:v>
                </c:pt>
                <c:pt idx="75">
                  <c:v>7.9</c:v>
                </c:pt>
                <c:pt idx="76">
                  <c:v>10</c:v>
                </c:pt>
                <c:pt idx="77">
                  <c:v>12</c:v>
                </c:pt>
                <c:pt idx="78">
                  <c:v>14.1</c:v>
                </c:pt>
                <c:pt idx="79">
                  <c:v>16.600000000000001</c:v>
                </c:pt>
                <c:pt idx="80">
                  <c:v>24.1</c:v>
                </c:pt>
                <c:pt idx="81">
                  <c:v>35.1</c:v>
                </c:pt>
                <c:pt idx="82">
                  <c:v>32</c:v>
                </c:pt>
                <c:pt idx="83">
                  <c:v>37.4</c:v>
                </c:pt>
                <c:pt idx="84">
                  <c:v>26.8</c:v>
                </c:pt>
                <c:pt idx="85">
                  <c:v>27.8</c:v>
                </c:pt>
                <c:pt idx="86">
                  <c:v>38.700000000000003</c:v>
                </c:pt>
                <c:pt idx="87">
                  <c:v>29</c:v>
                </c:pt>
                <c:pt idx="88">
                  <c:v>21.9</c:v>
                </c:pt>
                <c:pt idx="89">
                  <c:v>29.5</c:v>
                </c:pt>
                <c:pt idx="90">
                  <c:v>41.2</c:v>
                </c:pt>
                <c:pt idx="91">
                  <c:v>54.2</c:v>
                </c:pt>
                <c:pt idx="92">
                  <c:v>44.7</c:v>
                </c:pt>
                <c:pt idx="93">
                  <c:v>29.7</c:v>
                </c:pt>
                <c:pt idx="94">
                  <c:v>25.2</c:v>
                </c:pt>
                <c:pt idx="95">
                  <c:v>30.7</c:v>
                </c:pt>
              </c:numCache>
            </c:numRef>
          </c:val>
          <c:smooth val="0"/>
          <c:extLst>
            <c:ext xmlns:c16="http://schemas.microsoft.com/office/drawing/2014/chart" uri="{C3380CC4-5D6E-409C-BE32-E72D297353CC}">
              <c16:uniqueId val="{00000001-27D1-4200-9A51-EAD579A5C8C6}"/>
            </c:ext>
          </c:extLst>
        </c:ser>
        <c:dLbls>
          <c:showLegendKey val="0"/>
          <c:showVal val="0"/>
          <c:showCatName val="0"/>
          <c:showSerName val="0"/>
          <c:showPercent val="0"/>
          <c:showBubbleSize val="0"/>
        </c:dLbls>
        <c:smooth val="0"/>
        <c:axId val="2070063295"/>
        <c:axId val="1633427023"/>
      </c:lineChart>
      <c:dateAx>
        <c:axId val="2070063295"/>
        <c:scaling>
          <c:orientation val="minMax"/>
        </c:scaling>
        <c:delete val="0"/>
        <c:axPos val="b"/>
        <c:numFmt formatCode="m/d/yy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633427023"/>
        <c:crosses val="autoZero"/>
        <c:auto val="1"/>
        <c:lblOffset val="100"/>
        <c:baseTimeUnit val="months"/>
      </c:dateAx>
      <c:valAx>
        <c:axId val="1633427023"/>
        <c:scaling>
          <c:orientation val="minMax"/>
        </c:scaling>
        <c:delete val="0"/>
        <c:axPos val="l"/>
        <c:majorGridlines>
          <c:spPr>
            <a:ln w="9525" cap="flat" cmpd="sng" algn="ctr">
              <a:solidFill>
                <a:schemeClr val="bg1"/>
              </a:solidFill>
              <a:round/>
            </a:ln>
            <a:effectLst/>
          </c:spPr>
        </c:majorGridlines>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070063295"/>
        <c:crosses val="autoZero"/>
        <c:crossBetween val="between"/>
      </c:valAx>
      <c:spPr>
        <a:noFill/>
        <a:ln>
          <a:noFill/>
        </a:ln>
        <a:effectLst/>
      </c:spPr>
    </c:plotArea>
    <c:legend>
      <c:legendPos val="b"/>
      <c:layout>
        <c:manualLayout>
          <c:xMode val="edge"/>
          <c:yMode val="edge"/>
          <c:x val="0.14901383335524976"/>
          <c:y val="0.92886582359023306"/>
          <c:w val="0.66344052148555754"/>
          <c:h val="6.658718980956313E-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 Change in IRR with change in percentage equity in LNG Terminal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'LNG_ model_master input sheet'!$H$68</c:f>
              <c:strCache>
                <c:ptCount val="1"/>
                <c:pt idx="0">
                  <c:v>IRR (portfolio)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'LNG_ model_master input sheet'!$G$69:$G$75</c:f>
              <c:numCache>
                <c:formatCode>0%</c:formatCode>
                <c:ptCount val="7"/>
                <c:pt idx="0">
                  <c:v>0.3</c:v>
                </c:pt>
                <c:pt idx="1">
                  <c:v>0.35</c:v>
                </c:pt>
                <c:pt idx="2">
                  <c:v>0.4</c:v>
                </c:pt>
                <c:pt idx="3">
                  <c:v>0.45</c:v>
                </c:pt>
                <c:pt idx="4">
                  <c:v>0.5</c:v>
                </c:pt>
                <c:pt idx="5">
                  <c:v>0.55000000000000004</c:v>
                </c:pt>
                <c:pt idx="6">
                  <c:v>0.6</c:v>
                </c:pt>
              </c:numCache>
            </c:numRef>
          </c:cat>
          <c:val>
            <c:numRef>
              <c:f>'LNG_ model_master input sheet'!$H$69:$H$75</c:f>
              <c:numCache>
                <c:formatCode>0%</c:formatCode>
                <c:ptCount val="7"/>
                <c:pt idx="0">
                  <c:v>0.42</c:v>
                </c:pt>
                <c:pt idx="1">
                  <c:v>0.4</c:v>
                </c:pt>
                <c:pt idx="2">
                  <c:v>0.38</c:v>
                </c:pt>
                <c:pt idx="3">
                  <c:v>0.36</c:v>
                </c:pt>
                <c:pt idx="4">
                  <c:v>0.34</c:v>
                </c:pt>
                <c:pt idx="5">
                  <c:v>0.32</c:v>
                </c:pt>
                <c:pt idx="6">
                  <c:v>0.31</c:v>
                </c:pt>
              </c:numCache>
            </c:numRef>
          </c:val>
          <c:extLst>
            <c:ext xmlns:c16="http://schemas.microsoft.com/office/drawing/2014/chart" uri="{C3380CC4-5D6E-409C-BE32-E72D297353CC}">
              <c16:uniqueId val="{00000000-7054-48EF-8DFD-9B388B00EB62}"/>
            </c:ext>
          </c:extLst>
        </c:ser>
        <c:ser>
          <c:idx val="1"/>
          <c:order val="1"/>
          <c:tx>
            <c:strRef>
              <c:f>'LNG_ model_master input sheet'!$I$68</c:f>
              <c:strCache>
                <c:ptCount val="1"/>
                <c:pt idx="0">
                  <c:v>IRR (merchant)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'LNG_ model_master input sheet'!$G$69:$G$75</c:f>
              <c:numCache>
                <c:formatCode>0%</c:formatCode>
                <c:ptCount val="7"/>
                <c:pt idx="0">
                  <c:v>0.3</c:v>
                </c:pt>
                <c:pt idx="1">
                  <c:v>0.35</c:v>
                </c:pt>
                <c:pt idx="2">
                  <c:v>0.4</c:v>
                </c:pt>
                <c:pt idx="3">
                  <c:v>0.45</c:v>
                </c:pt>
                <c:pt idx="4">
                  <c:v>0.5</c:v>
                </c:pt>
                <c:pt idx="5">
                  <c:v>0.55000000000000004</c:v>
                </c:pt>
                <c:pt idx="6">
                  <c:v>0.6</c:v>
                </c:pt>
              </c:numCache>
            </c:numRef>
          </c:cat>
          <c:val>
            <c:numRef>
              <c:f>'LNG_ model_master input sheet'!$I$69:$I$75</c:f>
              <c:numCache>
                <c:formatCode>0%</c:formatCode>
                <c:ptCount val="7"/>
                <c:pt idx="0">
                  <c:v>0.37</c:v>
                </c:pt>
                <c:pt idx="1">
                  <c:v>0.33</c:v>
                </c:pt>
                <c:pt idx="2">
                  <c:v>0.3</c:v>
                </c:pt>
                <c:pt idx="3">
                  <c:v>0.27</c:v>
                </c:pt>
                <c:pt idx="4">
                  <c:v>0.25</c:v>
                </c:pt>
                <c:pt idx="5">
                  <c:v>0.23</c:v>
                </c:pt>
                <c:pt idx="6">
                  <c:v>0.21</c:v>
                </c:pt>
              </c:numCache>
            </c:numRef>
          </c:val>
          <c:extLst>
            <c:ext xmlns:c16="http://schemas.microsoft.com/office/drawing/2014/chart" uri="{C3380CC4-5D6E-409C-BE32-E72D297353CC}">
              <c16:uniqueId val="{00000001-7054-48EF-8DFD-9B388B00EB62}"/>
            </c:ext>
          </c:extLst>
        </c:ser>
        <c:dLbls>
          <c:showLegendKey val="0"/>
          <c:showVal val="0"/>
          <c:showCatName val="0"/>
          <c:showSerName val="0"/>
          <c:showPercent val="0"/>
          <c:showBubbleSize val="0"/>
        </c:dLbls>
        <c:gapWidth val="219"/>
        <c:overlap val="-27"/>
        <c:axId val="782995120"/>
        <c:axId val="780644864"/>
      </c:barChart>
      <c:catAx>
        <c:axId val="782995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equity in LNG liquafaction terminal</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0644864"/>
        <c:crosses val="autoZero"/>
        <c:auto val="1"/>
        <c:lblAlgn val="ctr"/>
        <c:lblOffset val="100"/>
        <c:noMultiLvlLbl val="0"/>
      </c:catAx>
      <c:valAx>
        <c:axId val="780644864"/>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IRR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crossAx val="782995120"/>
        <c:crosses val="autoZero"/>
        <c:crossBetween val="between"/>
      </c:valAx>
      <c:spPr>
        <a:noFill/>
        <a:ln>
          <a:noFill/>
        </a:ln>
        <a:effectLst/>
      </c:spPr>
    </c:plotArea>
    <c:legend>
      <c:legendPos val="b"/>
      <c:layout>
        <c:manualLayout>
          <c:xMode val="edge"/>
          <c:yMode val="edge"/>
          <c:x val="0.63873552013930945"/>
          <c:y val="0.14312853321219468"/>
          <c:w val="0.30345828916818091"/>
          <c:h val="6.760864627498486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IRR vs. percentage of short-term contract in overall contracts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'LNG_ model_master input sheet'!$K$68</c:f>
              <c:strCache>
                <c:ptCount val="1"/>
                <c:pt idx="0">
                  <c:v>IRR ( portfolio)</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'LNG_ model_master input sheet'!$J$69:$J$74</c:f>
              <c:strCache>
                <c:ptCount val="6"/>
                <c:pt idx="0">
                  <c:v>40%</c:v>
                </c:pt>
                <c:pt idx="1">
                  <c:v>45%</c:v>
                </c:pt>
                <c:pt idx="2">
                  <c:v>50%</c:v>
                </c:pt>
                <c:pt idx="3">
                  <c:v>55%</c:v>
                </c:pt>
                <c:pt idx="4">
                  <c:v>60%</c:v>
                </c:pt>
                <c:pt idx="5">
                  <c:v>65%</c:v>
                </c:pt>
              </c:strCache>
            </c:strRef>
          </c:cat>
          <c:val>
            <c:numRef>
              <c:f>'LNG_ model_master input sheet'!$K$69:$K$74</c:f>
              <c:numCache>
                <c:formatCode>0%</c:formatCode>
                <c:ptCount val="6"/>
                <c:pt idx="0">
                  <c:v>0.41</c:v>
                </c:pt>
                <c:pt idx="1">
                  <c:v>0.42</c:v>
                </c:pt>
                <c:pt idx="2">
                  <c:v>0.43</c:v>
                </c:pt>
                <c:pt idx="3">
                  <c:v>0.44</c:v>
                </c:pt>
                <c:pt idx="4">
                  <c:v>0.45</c:v>
                </c:pt>
                <c:pt idx="5">
                  <c:v>0.46</c:v>
                </c:pt>
              </c:numCache>
            </c:numRef>
          </c:val>
          <c:extLst>
            <c:ext xmlns:c16="http://schemas.microsoft.com/office/drawing/2014/chart" uri="{C3380CC4-5D6E-409C-BE32-E72D297353CC}">
              <c16:uniqueId val="{00000000-7CBC-453F-BF37-34A2A70A9FBB}"/>
            </c:ext>
          </c:extLst>
        </c:ser>
        <c:ser>
          <c:idx val="1"/>
          <c:order val="1"/>
          <c:tx>
            <c:strRef>
              <c:f>'LNG_ model_master input sheet'!$L$68</c:f>
              <c:strCache>
                <c:ptCount val="1"/>
                <c:pt idx="0">
                  <c:v>IRR (merchant)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'LNG_ model_master input sheet'!$J$69:$J$74</c:f>
              <c:strCache>
                <c:ptCount val="6"/>
                <c:pt idx="0">
                  <c:v>40%</c:v>
                </c:pt>
                <c:pt idx="1">
                  <c:v>45%</c:v>
                </c:pt>
                <c:pt idx="2">
                  <c:v>50%</c:v>
                </c:pt>
                <c:pt idx="3">
                  <c:v>55%</c:v>
                </c:pt>
                <c:pt idx="4">
                  <c:v>60%</c:v>
                </c:pt>
                <c:pt idx="5">
                  <c:v>65%</c:v>
                </c:pt>
              </c:strCache>
            </c:strRef>
          </c:cat>
          <c:val>
            <c:numRef>
              <c:f>'LNG_ model_master input sheet'!$L$69:$L$74</c:f>
              <c:numCache>
                <c:formatCode>0%</c:formatCode>
                <c:ptCount val="6"/>
                <c:pt idx="0">
                  <c:v>0.35</c:v>
                </c:pt>
                <c:pt idx="1">
                  <c:v>0.37</c:v>
                </c:pt>
                <c:pt idx="2">
                  <c:v>0.39</c:v>
                </c:pt>
                <c:pt idx="3">
                  <c:v>0.41</c:v>
                </c:pt>
                <c:pt idx="4">
                  <c:v>0.43</c:v>
                </c:pt>
                <c:pt idx="5">
                  <c:v>0.45</c:v>
                </c:pt>
              </c:numCache>
            </c:numRef>
          </c:val>
          <c:extLst>
            <c:ext xmlns:c16="http://schemas.microsoft.com/office/drawing/2014/chart" uri="{C3380CC4-5D6E-409C-BE32-E72D297353CC}">
              <c16:uniqueId val="{00000001-7CBC-453F-BF37-34A2A70A9FBB}"/>
            </c:ext>
          </c:extLst>
        </c:ser>
        <c:dLbls>
          <c:showLegendKey val="0"/>
          <c:showVal val="0"/>
          <c:showCatName val="0"/>
          <c:showSerName val="0"/>
          <c:showPercent val="0"/>
          <c:showBubbleSize val="0"/>
        </c:dLbls>
        <c:gapWidth val="219"/>
        <c:overlap val="-27"/>
        <c:axId val="184471584"/>
        <c:axId val="866637264"/>
      </c:barChart>
      <c:catAx>
        <c:axId val="184471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Percentage</a:t>
                </a:r>
                <a:r>
                  <a:rPr lang="en-US" baseline="0"/>
                  <a:t> of short-term contract</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6637264"/>
        <c:crosses val="autoZero"/>
        <c:auto val="1"/>
        <c:lblAlgn val="ctr"/>
        <c:lblOffset val="100"/>
        <c:noMultiLvlLbl val="0"/>
      </c:catAx>
      <c:valAx>
        <c:axId val="866637264"/>
        <c:scaling>
          <c:orientation val="minMax"/>
        </c:scaling>
        <c:delete val="1"/>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IRR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crossAx val="184471584"/>
        <c:crosses val="autoZero"/>
        <c:crossBetween val="between"/>
      </c:valAx>
      <c:spPr>
        <a:noFill/>
        <a:ln>
          <a:noFill/>
        </a:ln>
        <a:effectLst/>
      </c:spPr>
    </c:plotArea>
    <c:legend>
      <c:legendPos val="b"/>
      <c:layout>
        <c:manualLayout>
          <c:xMode val="edge"/>
          <c:yMode val="edge"/>
          <c:x val="0.66262499594958035"/>
          <c:y val="0.93636833291766131"/>
          <c:w val="0.31672515472602963"/>
          <c:h val="6.363166708233869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IRR</a:t>
            </a:r>
            <a:r>
              <a:rPr lang="en-US" baseline="0"/>
              <a:t> Vs natural gas price (Henry Hub)</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'LNG_ model_master input sheet'!$S$68</c:f>
              <c:strCache>
                <c:ptCount val="1"/>
                <c:pt idx="0">
                  <c:v>IRR ( portfolio)</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'LNG_ model_master input sheet'!$R$69:$R$81</c:f>
              <c:numCache>
                <c:formatCode>_([$$-409]* #,##0.00_);_([$$-409]* \(#,##0.00\);_([$$-409]* "-"??_);_(@_)</c:formatCode>
                <c:ptCount val="13"/>
                <c:pt idx="0">
                  <c:v>8.06</c:v>
                </c:pt>
                <c:pt idx="1">
                  <c:v>8.68</c:v>
                </c:pt>
                <c:pt idx="2">
                  <c:v>9.3000000000000007</c:v>
                </c:pt>
                <c:pt idx="3">
                  <c:v>9.92</c:v>
                </c:pt>
                <c:pt idx="4">
                  <c:v>10.54</c:v>
                </c:pt>
                <c:pt idx="5">
                  <c:v>11.16</c:v>
                </c:pt>
                <c:pt idx="6">
                  <c:v>12.4</c:v>
                </c:pt>
                <c:pt idx="7">
                  <c:v>13.64</c:v>
                </c:pt>
                <c:pt idx="8">
                  <c:v>14.26</c:v>
                </c:pt>
                <c:pt idx="9">
                  <c:v>14.88</c:v>
                </c:pt>
                <c:pt idx="10">
                  <c:v>15.5</c:v>
                </c:pt>
                <c:pt idx="11">
                  <c:v>16.12</c:v>
                </c:pt>
                <c:pt idx="12">
                  <c:v>16.739999999999998</c:v>
                </c:pt>
              </c:numCache>
            </c:numRef>
          </c:cat>
          <c:val>
            <c:numRef>
              <c:f>'LNG_ model_master input sheet'!$S$69:$S$81</c:f>
              <c:numCache>
                <c:formatCode>0%</c:formatCode>
                <c:ptCount val="13"/>
                <c:pt idx="0">
                  <c:v>0.22</c:v>
                </c:pt>
                <c:pt idx="1">
                  <c:v>0.26</c:v>
                </c:pt>
                <c:pt idx="2">
                  <c:v>0.28999999999999998</c:v>
                </c:pt>
                <c:pt idx="3">
                  <c:v>0.32</c:v>
                </c:pt>
                <c:pt idx="4">
                  <c:v>0.35</c:v>
                </c:pt>
                <c:pt idx="5">
                  <c:v>0.38</c:v>
                </c:pt>
                <c:pt idx="6">
                  <c:v>0.42</c:v>
                </c:pt>
                <c:pt idx="7">
                  <c:v>0.47</c:v>
                </c:pt>
                <c:pt idx="8">
                  <c:v>0.49</c:v>
                </c:pt>
                <c:pt idx="9">
                  <c:v>0.51</c:v>
                </c:pt>
                <c:pt idx="10">
                  <c:v>0.53</c:v>
                </c:pt>
                <c:pt idx="11">
                  <c:v>0.54</c:v>
                </c:pt>
                <c:pt idx="12">
                  <c:v>0.56000000000000005</c:v>
                </c:pt>
              </c:numCache>
            </c:numRef>
          </c:val>
          <c:smooth val="0"/>
          <c:extLst>
            <c:ext xmlns:c16="http://schemas.microsoft.com/office/drawing/2014/chart" uri="{C3380CC4-5D6E-409C-BE32-E72D297353CC}">
              <c16:uniqueId val="{00000000-B6F1-4D35-95E0-03571DB4F8E4}"/>
            </c:ext>
          </c:extLst>
        </c:ser>
        <c:ser>
          <c:idx val="1"/>
          <c:order val="1"/>
          <c:tx>
            <c:strRef>
              <c:f>'LNG_ model_master input sheet'!$T$68</c:f>
              <c:strCache>
                <c:ptCount val="1"/>
                <c:pt idx="0">
                  <c:v>IRR (merchant)</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'LNG_ model_master input sheet'!$R$69:$R$81</c:f>
              <c:numCache>
                <c:formatCode>_([$$-409]* #,##0.00_);_([$$-409]* \(#,##0.00\);_([$$-409]* "-"??_);_(@_)</c:formatCode>
                <c:ptCount val="13"/>
                <c:pt idx="0">
                  <c:v>8.06</c:v>
                </c:pt>
                <c:pt idx="1">
                  <c:v>8.68</c:v>
                </c:pt>
                <c:pt idx="2">
                  <c:v>9.3000000000000007</c:v>
                </c:pt>
                <c:pt idx="3">
                  <c:v>9.92</c:v>
                </c:pt>
                <c:pt idx="4">
                  <c:v>10.54</c:v>
                </c:pt>
                <c:pt idx="5">
                  <c:v>11.16</c:v>
                </c:pt>
                <c:pt idx="6">
                  <c:v>12.4</c:v>
                </c:pt>
                <c:pt idx="7">
                  <c:v>13.64</c:v>
                </c:pt>
                <c:pt idx="8">
                  <c:v>14.26</c:v>
                </c:pt>
                <c:pt idx="9">
                  <c:v>14.88</c:v>
                </c:pt>
                <c:pt idx="10">
                  <c:v>15.5</c:v>
                </c:pt>
                <c:pt idx="11">
                  <c:v>16.12</c:v>
                </c:pt>
                <c:pt idx="12">
                  <c:v>16.739999999999998</c:v>
                </c:pt>
              </c:numCache>
            </c:numRef>
          </c:cat>
          <c:val>
            <c:numRef>
              <c:f>'LNG_ model_master input sheet'!$T$69:$T$81</c:f>
              <c:numCache>
                <c:formatCode>0%</c:formatCode>
                <c:ptCount val="13"/>
                <c:pt idx="0">
                  <c:v>0.24</c:v>
                </c:pt>
                <c:pt idx="1">
                  <c:v>0.26</c:v>
                </c:pt>
                <c:pt idx="2">
                  <c:v>0.28000000000000003</c:v>
                </c:pt>
                <c:pt idx="3">
                  <c:v>0.3</c:v>
                </c:pt>
                <c:pt idx="4">
                  <c:v>0.32</c:v>
                </c:pt>
                <c:pt idx="5">
                  <c:v>0.34</c:v>
                </c:pt>
                <c:pt idx="6">
                  <c:v>0.38</c:v>
                </c:pt>
                <c:pt idx="7">
                  <c:v>0.41</c:v>
                </c:pt>
                <c:pt idx="8">
                  <c:v>0.42</c:v>
                </c:pt>
                <c:pt idx="9">
                  <c:v>0.44</c:v>
                </c:pt>
                <c:pt idx="10">
                  <c:v>0.45</c:v>
                </c:pt>
                <c:pt idx="11">
                  <c:v>0.47</c:v>
                </c:pt>
                <c:pt idx="12">
                  <c:v>0.48</c:v>
                </c:pt>
              </c:numCache>
            </c:numRef>
          </c:val>
          <c:smooth val="0"/>
          <c:extLst>
            <c:ext xmlns:c16="http://schemas.microsoft.com/office/drawing/2014/chart" uri="{C3380CC4-5D6E-409C-BE32-E72D297353CC}">
              <c16:uniqueId val="{00000001-B6F1-4D35-95E0-03571DB4F8E4}"/>
            </c:ext>
          </c:extLst>
        </c:ser>
        <c:dLbls>
          <c:dLblPos val="ctr"/>
          <c:showLegendKey val="0"/>
          <c:showVal val="1"/>
          <c:showCatName val="0"/>
          <c:showSerName val="0"/>
          <c:showPercent val="0"/>
          <c:showBubbleSize val="0"/>
        </c:dLbls>
        <c:smooth val="0"/>
        <c:axId val="1539468032"/>
        <c:axId val="1417002704"/>
      </c:lineChart>
      <c:catAx>
        <c:axId val="1539468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Henry</a:t>
                </a:r>
                <a:r>
                  <a:rPr lang="en-US" baseline="0"/>
                  <a:t> Hub natural gas price in $</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409]* #,##0.00_);_([$$-409]* \(#,##0.00\);_([$$-409]* &quot;-&quot;??_);_(@_)"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7002704"/>
        <c:crosses val="autoZero"/>
        <c:auto val="1"/>
        <c:lblAlgn val="ctr"/>
        <c:lblOffset val="100"/>
        <c:noMultiLvlLbl val="0"/>
      </c:catAx>
      <c:valAx>
        <c:axId val="1417002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IRR in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946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0.77624</cdr:x>
      <cdr:y>0.12676</cdr:y>
    </cdr:from>
    <cdr:to>
      <cdr:x>1</cdr:x>
      <cdr:y>0.62676</cdr:y>
    </cdr:to>
    <cdr:sp macro="" textlink="">
      <cdr:nvSpPr>
        <cdr:cNvPr id="2" name="Oval 1">
          <a:extLst xmlns:a="http://schemas.openxmlformats.org/drawingml/2006/main">
            <a:ext uri="{FF2B5EF4-FFF2-40B4-BE49-F238E27FC236}">
              <a16:creationId xmlns:a16="http://schemas.microsoft.com/office/drawing/2014/main" id="{6A65ED62-F3BD-E2B9-5C03-B96662B16BD5}"/>
            </a:ext>
          </a:extLst>
        </cdr:cNvPr>
        <cdr:cNvSpPr/>
      </cdr:nvSpPr>
      <cdr:spPr>
        <a:xfrm xmlns:a="http://schemas.openxmlformats.org/drawingml/2006/main">
          <a:off x="8961120" y="411480"/>
          <a:ext cx="2583180" cy="1623060"/>
        </a:xfrm>
        <a:prstGeom xmlns:a="http://schemas.openxmlformats.org/drawingml/2006/main" prst="ellipse">
          <a:avLst/>
        </a:prstGeom>
        <a:noFill xmlns:a="http://schemas.openxmlformats.org/drawingml/2006/main"/>
        <a:ln xmlns:a="http://schemas.openxmlformats.org/drawingml/2006/main">
          <a:solidFill>
            <a:schemeClr val="tx1">
              <a:lumMod val="50000"/>
              <a:lumOff val="50000"/>
            </a:schemeClr>
          </a:solidFill>
          <a:prstDash val="sysDash"/>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56DB223965F4038A5CB6998FBB56B1A"/>
        <w:category>
          <w:name w:val="General"/>
          <w:gallery w:val="placeholder"/>
        </w:category>
        <w:types>
          <w:type w:val="bbPlcHdr"/>
        </w:types>
        <w:behaviors>
          <w:behavior w:val="content"/>
        </w:behaviors>
        <w:guid w:val="{3EC66F22-E996-426A-A97D-15327F45C87F}"/>
      </w:docPartPr>
      <w:docPartBody>
        <w:p w:rsidR="00144124" w:rsidRDefault="008B5FB2" w:rsidP="008B5FB2">
          <w:pPr>
            <w:pStyle w:val="256DB223965F4038A5CB6998FBB56B1A"/>
          </w:pPr>
          <w:r w:rsidRPr="00CE5FDC">
            <w:t>Description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UI Semilight">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14"/>
    <w:rsid w:val="00144124"/>
    <w:rsid w:val="001877D4"/>
    <w:rsid w:val="003A77A0"/>
    <w:rsid w:val="004B4C14"/>
    <w:rsid w:val="00573787"/>
    <w:rsid w:val="005E0D97"/>
    <w:rsid w:val="00663483"/>
    <w:rsid w:val="00826C68"/>
    <w:rsid w:val="008B5FB2"/>
    <w:rsid w:val="009B5D87"/>
    <w:rsid w:val="00A02C8B"/>
    <w:rsid w:val="00A174CB"/>
    <w:rsid w:val="00C35B0E"/>
    <w:rsid w:val="00DC6E13"/>
    <w:rsid w:val="00F827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56DB223965F4038A5CB6998FBB56B1A">
    <w:name w:val="256DB223965F4038A5CB6998FBB56B1A"/>
    <w:rsid w:val="008B5F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00C84-04AE-49BA-8225-ECED1FBF3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6312</Words>
  <Characters>33519</Characters>
  <Application>Microsoft Office Word</Application>
  <DocSecurity>0</DocSecurity>
  <Lines>1289</Lines>
  <Paragraphs>711</Paragraphs>
  <ScaleCrop>false</ScaleCrop>
  <HeadingPairs>
    <vt:vector size="2" baseType="variant">
      <vt:variant>
        <vt:lpstr>Title</vt:lpstr>
      </vt:variant>
      <vt:variant>
        <vt:i4>1</vt:i4>
      </vt:variant>
    </vt:vector>
  </HeadingPairs>
  <TitlesOfParts>
    <vt:vector size="1" baseType="lpstr">
      <vt:lpstr>Oil and gas: Digital transformation using edge computing</vt:lpstr>
    </vt:vector>
  </TitlesOfParts>
  <Company>PricewaterhouseCoopers</Company>
  <LinksUpToDate>false</LinksUpToDate>
  <CharactersWithSpaces>39120</CharactersWithSpaces>
  <SharedDoc>false</SharedDoc>
  <HLinks>
    <vt:vector size="54" baseType="variant">
      <vt:variant>
        <vt:i4>3276858</vt:i4>
      </vt:variant>
      <vt:variant>
        <vt:i4>18</vt:i4>
      </vt:variant>
      <vt:variant>
        <vt:i4>0</vt:i4>
      </vt:variant>
      <vt:variant>
        <vt:i4>5</vt:i4>
      </vt:variant>
      <vt:variant>
        <vt:lpwstr>https://lngprime.com/europe/vitols-2022-lng-volumes-rise-on-european-demand/76708/</vt:lpwstr>
      </vt:variant>
      <vt:variant>
        <vt:lpwstr/>
      </vt:variant>
      <vt:variant>
        <vt:i4>4980788</vt:i4>
      </vt:variant>
      <vt:variant>
        <vt:i4>15</vt:i4>
      </vt:variant>
      <vt:variant>
        <vt:i4>0</vt:i4>
      </vt:variant>
      <vt:variant>
        <vt:i4>5</vt:i4>
      </vt:variant>
      <vt:variant>
        <vt:lpwstr>https://www.trafigura.com/media/3531/2022_trafigura_annual_report.pdf</vt:lpwstr>
      </vt:variant>
      <vt:variant>
        <vt:lpwstr/>
      </vt:variant>
      <vt:variant>
        <vt:i4>5111881</vt:i4>
      </vt:variant>
      <vt:variant>
        <vt:i4>12</vt:i4>
      </vt:variant>
      <vt:variant>
        <vt:i4>0</vt:i4>
      </vt:variant>
      <vt:variant>
        <vt:i4>5</vt:i4>
      </vt:variant>
      <vt:variant>
        <vt:lpwstr>https://www.energyconnects.com/news/gas-lng/2023/february/exxon-plans-trading-division-to-vie-for-commodity-profits/</vt:lpwstr>
      </vt:variant>
      <vt:variant>
        <vt:lpwstr/>
      </vt:variant>
      <vt:variant>
        <vt:i4>5439578</vt:i4>
      </vt:variant>
      <vt:variant>
        <vt:i4>9</vt:i4>
      </vt:variant>
      <vt:variant>
        <vt:i4>0</vt:i4>
      </vt:variant>
      <vt:variant>
        <vt:i4>5</vt:i4>
      </vt:variant>
      <vt:variant>
        <vt:lpwstr>https://totalenergies.com/infographics/totalenergies-integrated-player-lng-chain</vt:lpwstr>
      </vt:variant>
      <vt:variant>
        <vt:lpwstr/>
      </vt:variant>
      <vt:variant>
        <vt:i4>7143465</vt:i4>
      </vt:variant>
      <vt:variant>
        <vt:i4>6</vt:i4>
      </vt:variant>
      <vt:variant>
        <vt:i4>0</vt:i4>
      </vt:variant>
      <vt:variant>
        <vt:i4>5</vt:i4>
      </vt:variant>
      <vt:variant>
        <vt:lpwstr>https://www.argusmedia.com/en/news/2186162-shell-eyes-lng-expansion</vt:lpwstr>
      </vt:variant>
      <vt:variant>
        <vt:lpwstr/>
      </vt:variant>
      <vt:variant>
        <vt:i4>3145790</vt:i4>
      </vt:variant>
      <vt:variant>
        <vt:i4>3</vt:i4>
      </vt:variant>
      <vt:variant>
        <vt:i4>0</vt:i4>
      </vt:variant>
      <vt:variant>
        <vt:i4>5</vt:i4>
      </vt:variant>
      <vt:variant>
        <vt:lpwstr>https://www.brecorder.com/news/40206865</vt:lpwstr>
      </vt:variant>
      <vt:variant>
        <vt:lpwstr/>
      </vt:variant>
      <vt:variant>
        <vt:i4>5898261</vt:i4>
      </vt:variant>
      <vt:variant>
        <vt:i4>0</vt:i4>
      </vt:variant>
      <vt:variant>
        <vt:i4>0</vt:i4>
      </vt:variant>
      <vt:variant>
        <vt:i4>5</vt:i4>
      </vt:variant>
      <vt:variant>
        <vt:lpwstr>https://www.spglobal.com/commodityinsights/en/market-insights/latest-news/electric-power/080420-bp-looks-to-double-lng-portfolio-by-2030-to-30-million-mtyear-cfo</vt:lpwstr>
      </vt:variant>
      <vt:variant>
        <vt:lpwstr/>
      </vt:variant>
      <vt:variant>
        <vt:i4>4456526</vt:i4>
      </vt:variant>
      <vt:variant>
        <vt:i4>3</vt:i4>
      </vt:variant>
      <vt:variant>
        <vt:i4>0</vt:i4>
      </vt:variant>
      <vt:variant>
        <vt:i4>5</vt:i4>
      </vt:variant>
      <vt:variant>
        <vt:lpwstr>http://www.pwc.com/structure</vt:lpwstr>
      </vt:variant>
      <vt:variant>
        <vt:lpwstr/>
      </vt:variant>
      <vt:variant>
        <vt:i4>3539046</vt:i4>
      </vt:variant>
      <vt:variant>
        <vt:i4>0</vt:i4>
      </vt:variant>
      <vt:variant>
        <vt:i4>0</vt:i4>
      </vt:variant>
      <vt:variant>
        <vt:i4>5</vt:i4>
      </vt:variant>
      <vt:variant>
        <vt:lpwstr>http://www.pwc.com/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Oil and gas: Digital transformation using edge computing</dc:title>
  <dc:subject>Oil and gas: Digital transformation using edge computing</dc:subject>
  <dc:creator>PwC India</dc:creator>
  <cp:keywords>Oil and gas companies encounter many challenges related to production, revenue, monitoring and profitability. One way to address these challenges is to accelerate the implementation of digitisation strategies to help improve resilience and encourage innovation. Adopting edge computing in the supply chain with transparent operating guidelines can be one such measure which organisations can implement.</cp:keywords>
  <cp:lastModifiedBy>Tushar Tiwari (US)</cp:lastModifiedBy>
  <cp:revision>2</cp:revision>
  <dcterms:created xsi:type="dcterms:W3CDTF">2023-11-24T11:15:00Z</dcterms:created>
  <dcterms:modified xsi:type="dcterms:W3CDTF">2023-11-24T11:15:00Z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658e769c5672aa9645b6cb167f171e6667f842cdc1cbd6203c60d0439d3ac78a</vt:lpwstr>
  </property>
</Properties>
</file>